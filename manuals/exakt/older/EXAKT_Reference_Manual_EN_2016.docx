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35C45D7" w14:textId="77777777" w:rsidR="00831A90" w:rsidRDefault="000E4053" w:rsidP="00831A90">
      <w:pPr>
        <w:jc w:val="center"/>
      </w:pPr>
      <w:ins w:id="0" w:author="Timm Lehmberg" w:date="2016-10-24T13:28:00Z">
        <w:r>
          <w:rPr>
            <w:noProof/>
          </w:rPr>
          <w:drawing>
            <wp:inline distT="0" distB="0" distL="0" distR="0" wp14:anchorId="4C041138" wp14:editId="5C38D9ED">
              <wp:extent cx="4419029" cy="3388204"/>
              <wp:effectExtent l="0" t="0" r="635" b="317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25178" cy="3392919"/>
                      </a:xfrm>
                      <a:prstGeom prst="rect">
                        <a:avLst/>
                      </a:prstGeom>
                    </pic:spPr>
                  </pic:pic>
                </a:graphicData>
              </a:graphic>
            </wp:inline>
          </w:drawing>
        </w:r>
      </w:ins>
    </w:p>
    <w:p w14:paraId="05EFE9EE" w14:textId="77777777" w:rsidR="00831A90" w:rsidRDefault="00831A90" w:rsidP="00831A90">
      <w:pPr>
        <w:jc w:val="center"/>
      </w:pPr>
    </w:p>
    <w:p w14:paraId="5FEDF200" w14:textId="77777777" w:rsidR="00831A90" w:rsidRDefault="00831A90" w:rsidP="00831A90">
      <w:pPr>
        <w:jc w:val="center"/>
      </w:pPr>
    </w:p>
    <w:p w14:paraId="4669E016" w14:textId="77777777" w:rsidR="00831A90" w:rsidRDefault="00831A90" w:rsidP="00831A90">
      <w:pPr>
        <w:jc w:val="center"/>
      </w:pPr>
    </w:p>
    <w:p w14:paraId="66C69005" w14:textId="77777777" w:rsidR="00831A90" w:rsidDel="000E4053" w:rsidRDefault="00831A90" w:rsidP="00831A90">
      <w:pPr>
        <w:jc w:val="center"/>
        <w:rPr>
          <w:del w:id="1" w:author="Timm Lehmberg" w:date="2016-10-24T13:28:00Z"/>
        </w:rPr>
      </w:pPr>
    </w:p>
    <w:p w14:paraId="6A8FFC76" w14:textId="77777777" w:rsidR="00831A90" w:rsidDel="000E4053" w:rsidRDefault="00831A90" w:rsidP="00831A90">
      <w:pPr>
        <w:jc w:val="center"/>
        <w:rPr>
          <w:del w:id="2" w:author="Timm Lehmberg" w:date="2016-10-24T13:28:00Z"/>
        </w:rPr>
      </w:pPr>
    </w:p>
    <w:p w14:paraId="30D5233E" w14:textId="77777777" w:rsidR="00831A90" w:rsidDel="000E4053" w:rsidRDefault="00831A90" w:rsidP="00831A90">
      <w:pPr>
        <w:jc w:val="center"/>
        <w:rPr>
          <w:del w:id="3" w:author="Timm Lehmberg" w:date="2016-10-24T13:28:00Z"/>
        </w:rPr>
      </w:pPr>
    </w:p>
    <w:p w14:paraId="7BB5DC55" w14:textId="77777777" w:rsidR="00831A90" w:rsidDel="000E4053" w:rsidRDefault="00831A90" w:rsidP="00831A90">
      <w:pPr>
        <w:jc w:val="center"/>
        <w:rPr>
          <w:del w:id="4" w:author="Timm Lehmberg" w:date="2016-10-24T13:28:00Z"/>
        </w:rPr>
      </w:pPr>
    </w:p>
    <w:p w14:paraId="0AD2AEC8" w14:textId="77777777" w:rsidR="00831A90" w:rsidRDefault="00831A90">
      <w:pPr>
        <w:pPrChange w:id="5" w:author="Timm Lehmberg" w:date="2016-10-24T13:28:00Z">
          <w:pPr>
            <w:jc w:val="center"/>
          </w:pPr>
        </w:pPrChange>
      </w:pPr>
    </w:p>
    <w:p w14:paraId="4F87D28C" w14:textId="77777777" w:rsidR="00831A90" w:rsidRDefault="00831A90" w:rsidP="00831A90">
      <w:pPr>
        <w:jc w:val="center"/>
      </w:pPr>
    </w:p>
    <w:p w14:paraId="28A51EED" w14:textId="77777777" w:rsidR="00831A90" w:rsidRDefault="00831A90" w:rsidP="00831A90">
      <w:pPr>
        <w:jc w:val="center"/>
      </w:pPr>
    </w:p>
    <w:p w14:paraId="61A02A4F" w14:textId="77777777" w:rsidR="00831A90" w:rsidRPr="00466EB5" w:rsidRDefault="00766D1E" w:rsidP="00831A90">
      <w:pPr>
        <w:jc w:val="center"/>
      </w:pPr>
      <w:del w:id="6" w:author="Timm Lehmberg" w:date="2016-10-24T13:28:00Z">
        <w:r w:rsidDel="000E4053">
          <w:rPr>
            <w:noProof/>
          </w:rPr>
          <w:drawing>
            <wp:inline distT="0" distB="0" distL="0" distR="0" wp14:anchorId="15AF4427" wp14:editId="7FD65897">
              <wp:extent cx="5238750" cy="2857500"/>
              <wp:effectExtent l="0" t="0" r="0" b="0"/>
              <wp:docPr id="1" name="Bild 1" descr="Splash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lashScree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38750" cy="2857500"/>
                      </a:xfrm>
                      <a:prstGeom prst="rect">
                        <a:avLst/>
                      </a:prstGeom>
                      <a:noFill/>
                      <a:ln>
                        <a:noFill/>
                      </a:ln>
                    </pic:spPr>
                  </pic:pic>
                </a:graphicData>
              </a:graphic>
            </wp:inline>
          </w:drawing>
        </w:r>
      </w:del>
    </w:p>
    <w:p w14:paraId="58840C16" w14:textId="77777777" w:rsidR="00831A90" w:rsidRPr="00831A90" w:rsidRDefault="00831A90" w:rsidP="00831A90">
      <w:pPr>
        <w:pStyle w:val="Titelblatt1"/>
        <w:rPr>
          <w:sz w:val="56"/>
          <w:szCs w:val="56"/>
          <w:lang w:val="en-GB"/>
        </w:rPr>
      </w:pPr>
      <w:r w:rsidRPr="00831A90">
        <w:rPr>
          <w:sz w:val="56"/>
          <w:szCs w:val="56"/>
          <w:lang w:val="en-GB"/>
        </w:rPr>
        <w:t>EXMARaLDA EXAKT</w:t>
      </w:r>
    </w:p>
    <w:p w14:paraId="5CD09DB4" w14:textId="77777777" w:rsidR="00831A90" w:rsidRPr="00831A90" w:rsidRDefault="00831A90" w:rsidP="00831A90">
      <w:pPr>
        <w:pStyle w:val="Titelblatt2"/>
        <w:rPr>
          <w:rFonts w:ascii="Calibri" w:hAnsi="Calibri"/>
          <w:sz w:val="56"/>
          <w:szCs w:val="56"/>
          <w:lang w:val="en-GB"/>
        </w:rPr>
      </w:pPr>
      <w:r w:rsidRPr="00831A90">
        <w:rPr>
          <w:rFonts w:ascii="Calibri" w:hAnsi="Calibri"/>
          <w:sz w:val="56"/>
          <w:szCs w:val="56"/>
          <w:lang w:val="en-GB"/>
        </w:rPr>
        <w:t>Manual</w:t>
      </w:r>
    </w:p>
    <w:p w14:paraId="4A3EE9F1" w14:textId="74B30F9F" w:rsidR="00831A90" w:rsidRPr="00831A90" w:rsidRDefault="00831A90" w:rsidP="00831A90">
      <w:pPr>
        <w:pStyle w:val="Titelblatt3"/>
        <w:rPr>
          <w:rFonts w:ascii="Calibri" w:hAnsi="Calibri"/>
          <w:lang w:val="en-GB"/>
        </w:rPr>
      </w:pPr>
      <w:r w:rsidRPr="00831A90">
        <w:rPr>
          <w:rFonts w:ascii="Calibri" w:hAnsi="Calibri"/>
          <w:lang w:val="en-GB"/>
        </w:rPr>
        <w:t>Ver</w:t>
      </w:r>
      <w:ins w:id="7" w:author="Timm Lehmberg" w:date="2016-10-26T13:13:00Z">
        <w:r w:rsidR="009946AC">
          <w:rPr>
            <w:rFonts w:ascii="Calibri" w:hAnsi="Calibri"/>
            <w:lang w:val="en-GB"/>
          </w:rPr>
          <w:t>s</w:t>
        </w:r>
      </w:ins>
      <w:del w:id="8" w:author="Timm Lehmberg" w:date="2016-10-26T13:13:00Z">
        <w:r w:rsidRPr="00831A90" w:rsidDel="009946AC">
          <w:rPr>
            <w:rFonts w:ascii="Calibri" w:hAnsi="Calibri"/>
            <w:lang w:val="en-GB"/>
          </w:rPr>
          <w:delText>s</w:delText>
        </w:r>
      </w:del>
      <w:r w:rsidRPr="00831A90">
        <w:rPr>
          <w:rFonts w:ascii="Calibri" w:hAnsi="Calibri"/>
          <w:lang w:val="en-GB"/>
        </w:rPr>
        <w:t xml:space="preserve">ion </w:t>
      </w:r>
      <w:commentRangeStart w:id="9"/>
      <w:r w:rsidRPr="00831A90">
        <w:rPr>
          <w:rFonts w:ascii="Calibri" w:hAnsi="Calibri"/>
          <w:lang w:val="en-GB"/>
        </w:rPr>
        <w:t>1.</w:t>
      </w:r>
      <w:del w:id="10" w:author="Timm Lehmberg" w:date="2016-11-07T11:04:00Z">
        <w:r w:rsidRPr="00831A90" w:rsidDel="008C4ACD">
          <w:rPr>
            <w:rFonts w:ascii="Calibri" w:hAnsi="Calibri"/>
            <w:lang w:val="en-GB"/>
          </w:rPr>
          <w:delText>0</w:delText>
        </w:r>
        <w:commentRangeEnd w:id="9"/>
        <w:r w:rsidR="006C3FC8" w:rsidDel="008C4ACD">
          <w:rPr>
            <w:rStyle w:val="Kommentarzeichen"/>
            <w:rFonts w:ascii="Calibri" w:hAnsi="Calibri"/>
          </w:rPr>
          <w:commentReference w:id="9"/>
        </w:r>
      </w:del>
      <w:ins w:id="11" w:author="Timm Lehmberg" w:date="2016-11-07T11:04:00Z">
        <w:r w:rsidR="008C4ACD">
          <w:rPr>
            <w:rFonts w:ascii="Calibri" w:hAnsi="Calibri"/>
            <w:lang w:val="en-GB"/>
          </w:rPr>
          <w:t>3</w:t>
        </w:r>
      </w:ins>
    </w:p>
    <w:p w14:paraId="6AA19D70" w14:textId="77777777" w:rsidR="00831A90" w:rsidRPr="00831A90" w:rsidRDefault="00831A90" w:rsidP="00831A90">
      <w:pPr>
        <w:jc w:val="center"/>
        <w:rPr>
          <w:b/>
          <w:lang w:val="en-GB"/>
        </w:rPr>
      </w:pPr>
    </w:p>
    <w:p w14:paraId="5521B830" w14:textId="2FCDD6C0" w:rsidR="00831A90" w:rsidRPr="00831A90" w:rsidRDefault="00831A90" w:rsidP="00831A90">
      <w:pPr>
        <w:jc w:val="center"/>
        <w:rPr>
          <w:b/>
          <w:lang w:val="en-GB"/>
        </w:rPr>
      </w:pPr>
      <w:r w:rsidRPr="00831A90">
        <w:rPr>
          <w:b/>
          <w:lang w:val="en-GB"/>
        </w:rPr>
        <w:t xml:space="preserve">Last update: </w:t>
      </w:r>
      <w:ins w:id="12" w:author="Timm Lehmberg" w:date="2016-11-07T11:06:00Z">
        <w:r w:rsidR="008C4ACD">
          <w:rPr>
            <w:b/>
            <w:lang w:val="en-GB"/>
          </w:rPr>
          <w:fldChar w:fldCharType="begin"/>
        </w:r>
        <w:r w:rsidR="008C4ACD">
          <w:rPr>
            <w:b/>
            <w:lang w:val="en-GB"/>
          </w:rPr>
          <w:instrText xml:space="preserve"> DATE  \@ "d MMMM yyyy"  \* MERGEFORMAT </w:instrText>
        </w:r>
      </w:ins>
      <w:r w:rsidR="008C4ACD">
        <w:rPr>
          <w:b/>
          <w:lang w:val="en-GB"/>
        </w:rPr>
        <w:fldChar w:fldCharType="separate"/>
      </w:r>
      <w:ins w:id="13" w:author="fsnv625" w:date="2016-12-06T15:47:00Z">
        <w:r w:rsidR="001E34C0">
          <w:rPr>
            <w:b/>
            <w:noProof/>
            <w:lang w:val="en-GB"/>
          </w:rPr>
          <w:t>6 December 2016</w:t>
        </w:r>
      </w:ins>
      <w:ins w:id="14" w:author="Timm Lehmberg" w:date="2016-11-07T12:38:00Z">
        <w:del w:id="15" w:author="fsnv625" w:date="2016-11-15T14:25:00Z">
          <w:r w:rsidR="009B0C2F" w:rsidDel="00225F59">
            <w:rPr>
              <w:b/>
              <w:noProof/>
              <w:lang w:val="en-GB"/>
            </w:rPr>
            <w:delText>7 November 2016</w:delText>
          </w:r>
        </w:del>
      </w:ins>
      <w:ins w:id="16" w:author="Timm Lehmberg" w:date="2016-11-07T11:06:00Z">
        <w:r w:rsidR="008C4ACD">
          <w:rPr>
            <w:b/>
            <w:lang w:val="en-GB"/>
          </w:rPr>
          <w:fldChar w:fldCharType="end"/>
        </w:r>
      </w:ins>
      <w:commentRangeStart w:id="17"/>
      <w:del w:id="18" w:author="Timm Lehmberg" w:date="2016-11-07T11:06:00Z">
        <w:r w:rsidR="00EA4C28" w:rsidDel="008C4ACD">
          <w:rPr>
            <w:b/>
            <w:lang w:val="en-GB"/>
          </w:rPr>
          <w:delText>26</w:delText>
        </w:r>
        <w:r w:rsidRPr="00831A90" w:rsidDel="008C4ACD">
          <w:rPr>
            <w:b/>
            <w:lang w:val="en-GB"/>
          </w:rPr>
          <w:delText xml:space="preserve"> </w:delText>
        </w:r>
        <w:r w:rsidR="00EA4C28" w:rsidDel="008C4ACD">
          <w:rPr>
            <w:b/>
            <w:lang w:val="en-GB"/>
          </w:rPr>
          <w:delText>November</w:delText>
        </w:r>
        <w:r w:rsidRPr="00831A90" w:rsidDel="008C4ACD">
          <w:rPr>
            <w:b/>
            <w:lang w:val="en-GB"/>
          </w:rPr>
          <w:delText xml:space="preserve"> 2010</w:delText>
        </w:r>
        <w:commentRangeEnd w:id="17"/>
        <w:r w:rsidR="006C3FC8" w:rsidDel="008C4ACD">
          <w:rPr>
            <w:rStyle w:val="Kommentarzeichen"/>
          </w:rPr>
          <w:commentReference w:id="17"/>
        </w:r>
      </w:del>
    </w:p>
    <w:p w14:paraId="09A3F5DD" w14:textId="77777777" w:rsidR="00831A90" w:rsidRPr="00831A90" w:rsidRDefault="00831A90" w:rsidP="00831A90">
      <w:pPr>
        <w:jc w:val="center"/>
        <w:rPr>
          <w:b/>
          <w:lang w:val="en-GB"/>
        </w:rPr>
      </w:pPr>
      <w:r w:rsidRPr="00831A90">
        <w:rPr>
          <w:b/>
          <w:lang w:val="en-GB"/>
        </w:rPr>
        <w:t>Thomas Schmidt</w:t>
      </w:r>
    </w:p>
    <w:p w14:paraId="721BCC64" w14:textId="77777777" w:rsidR="003E2935" w:rsidRDefault="003E2935" w:rsidP="005E18B7">
      <w:pPr>
        <w:jc w:val="center"/>
        <w:rPr>
          <w:rFonts w:ascii="Arial" w:hAnsi="Arial" w:cs="Arial"/>
          <w:b/>
          <w:sz w:val="28"/>
          <w:szCs w:val="28"/>
          <w:lang w:val="en-GB"/>
        </w:rPr>
      </w:pPr>
    </w:p>
    <w:p w14:paraId="2F7CFF81" w14:textId="77777777" w:rsidR="003E2935" w:rsidRDefault="003E2935" w:rsidP="005E18B7">
      <w:pPr>
        <w:jc w:val="center"/>
        <w:rPr>
          <w:rFonts w:ascii="Arial" w:hAnsi="Arial" w:cs="Arial"/>
          <w:b/>
          <w:sz w:val="28"/>
          <w:szCs w:val="28"/>
          <w:lang w:val="en-GB"/>
        </w:rPr>
      </w:pPr>
    </w:p>
    <w:p w14:paraId="6962D658" w14:textId="77777777" w:rsidR="003E2935" w:rsidRDefault="003E2935" w:rsidP="005E18B7">
      <w:pPr>
        <w:jc w:val="center"/>
        <w:rPr>
          <w:rFonts w:ascii="Arial" w:hAnsi="Arial" w:cs="Arial"/>
          <w:b/>
          <w:sz w:val="28"/>
          <w:szCs w:val="28"/>
          <w:lang w:val="en-GB"/>
        </w:rPr>
      </w:pPr>
    </w:p>
    <w:p w14:paraId="0FC5F00C" w14:textId="77777777" w:rsidR="00831A90" w:rsidRDefault="00831A90">
      <w:pPr>
        <w:pStyle w:val="Verzeichnis1"/>
        <w:tabs>
          <w:tab w:val="right" w:leader="dot" w:pos="9062"/>
        </w:tabs>
        <w:rPr>
          <w:rFonts w:ascii="Arial" w:hAnsi="Arial" w:cs="Arial"/>
          <w:b/>
          <w:sz w:val="28"/>
          <w:szCs w:val="28"/>
          <w:lang w:val="en-GB"/>
        </w:rPr>
        <w:sectPr w:rsidR="00831A90" w:rsidSect="003E2935">
          <w:headerReference w:type="even" r:id="rId12"/>
          <w:headerReference w:type="default" r:id="rId13"/>
          <w:pgSz w:w="11906" w:h="16838"/>
          <w:pgMar w:top="1417" w:right="1417" w:bottom="1134" w:left="1417" w:header="708" w:footer="708" w:gutter="0"/>
          <w:cols w:space="708"/>
          <w:titlePg/>
          <w:docGrid w:linePitch="360"/>
        </w:sectPr>
      </w:pPr>
    </w:p>
    <w:commentRangeStart w:id="19"/>
    <w:p w14:paraId="0D987511" w14:textId="77777777" w:rsidR="001E34C0" w:rsidRDefault="004A6AFB">
      <w:pPr>
        <w:pStyle w:val="Verzeichnis1"/>
        <w:tabs>
          <w:tab w:val="right" w:leader="dot" w:pos="9062"/>
        </w:tabs>
        <w:rPr>
          <w:ins w:id="20" w:author="fsnv625" w:date="2016-12-06T15:49:00Z"/>
          <w:rFonts w:asciiTheme="minorHAnsi" w:eastAsiaTheme="minorEastAsia" w:hAnsiTheme="minorHAnsi" w:cstheme="minorBidi"/>
          <w:noProof/>
          <w:szCs w:val="22"/>
        </w:rPr>
      </w:pPr>
      <w:ins w:id="21" w:author="Timm Lehmberg" w:date="2016-10-24T13:49:00Z">
        <w:r>
          <w:rPr>
            <w:rFonts w:ascii="Arial" w:hAnsi="Arial" w:cs="Arial"/>
            <w:b/>
            <w:sz w:val="28"/>
            <w:szCs w:val="28"/>
            <w:lang w:val="en-GB"/>
          </w:rPr>
          <w:lastRenderedPageBreak/>
          <w:fldChar w:fldCharType="begin"/>
        </w:r>
        <w:r>
          <w:rPr>
            <w:rFonts w:ascii="Arial" w:hAnsi="Arial" w:cs="Arial"/>
            <w:b/>
            <w:sz w:val="28"/>
            <w:szCs w:val="28"/>
            <w:lang w:val="en-GB"/>
          </w:rPr>
          <w:instrText xml:space="preserve"> TOC \o "1-3" \h \z \u </w:instrText>
        </w:r>
      </w:ins>
      <w:r>
        <w:rPr>
          <w:rFonts w:ascii="Arial" w:hAnsi="Arial" w:cs="Arial"/>
          <w:b/>
          <w:sz w:val="28"/>
          <w:szCs w:val="28"/>
          <w:lang w:val="en-GB"/>
        </w:rPr>
        <w:fldChar w:fldCharType="separate"/>
      </w:r>
      <w:bookmarkStart w:id="22" w:name="_GoBack"/>
      <w:bookmarkEnd w:id="22"/>
      <w:ins w:id="23" w:author="fsnv625" w:date="2016-12-06T15:49:00Z">
        <w:r w:rsidR="001E34C0" w:rsidRPr="00431BB9">
          <w:rPr>
            <w:rStyle w:val="Hyperlink"/>
            <w:noProof/>
          </w:rPr>
          <w:fldChar w:fldCharType="begin"/>
        </w:r>
        <w:r w:rsidR="001E34C0" w:rsidRPr="00431BB9">
          <w:rPr>
            <w:rStyle w:val="Hyperlink"/>
            <w:noProof/>
          </w:rPr>
          <w:instrText xml:space="preserve"> </w:instrText>
        </w:r>
        <w:r w:rsidR="001E34C0">
          <w:rPr>
            <w:noProof/>
          </w:rPr>
          <w:instrText>HYPERLINK \l "_Toc468802713"</w:instrText>
        </w:r>
        <w:r w:rsidR="001E34C0" w:rsidRPr="00431BB9">
          <w:rPr>
            <w:rStyle w:val="Hyperlink"/>
            <w:noProof/>
          </w:rPr>
          <w:instrText xml:space="preserve"> </w:instrText>
        </w:r>
        <w:r w:rsidR="001E34C0" w:rsidRPr="00431BB9">
          <w:rPr>
            <w:rStyle w:val="Hyperlink"/>
            <w:noProof/>
          </w:rPr>
        </w:r>
        <w:r w:rsidR="001E34C0" w:rsidRPr="00431BB9">
          <w:rPr>
            <w:rStyle w:val="Hyperlink"/>
            <w:noProof/>
          </w:rPr>
          <w:fldChar w:fldCharType="separate"/>
        </w:r>
        <w:r w:rsidR="001E34C0" w:rsidRPr="00431BB9">
          <w:rPr>
            <w:rStyle w:val="Hyperlink"/>
            <w:noProof/>
            <w:lang w:val="en-GB"/>
          </w:rPr>
          <w:t>INTRODUCTION</w:t>
        </w:r>
        <w:r w:rsidR="001E34C0">
          <w:rPr>
            <w:noProof/>
            <w:webHidden/>
          </w:rPr>
          <w:tab/>
        </w:r>
        <w:r w:rsidR="001E34C0">
          <w:rPr>
            <w:noProof/>
            <w:webHidden/>
          </w:rPr>
          <w:fldChar w:fldCharType="begin"/>
        </w:r>
        <w:r w:rsidR="001E34C0">
          <w:rPr>
            <w:noProof/>
            <w:webHidden/>
          </w:rPr>
          <w:instrText xml:space="preserve"> PAGEREF _Toc468802713 \h </w:instrText>
        </w:r>
        <w:r w:rsidR="001E34C0">
          <w:rPr>
            <w:noProof/>
            <w:webHidden/>
          </w:rPr>
        </w:r>
      </w:ins>
      <w:r w:rsidR="001E34C0">
        <w:rPr>
          <w:noProof/>
          <w:webHidden/>
        </w:rPr>
        <w:fldChar w:fldCharType="separate"/>
      </w:r>
      <w:ins w:id="24" w:author="fsnv625" w:date="2016-12-06T15:49:00Z">
        <w:r w:rsidR="001E34C0">
          <w:rPr>
            <w:noProof/>
            <w:webHidden/>
          </w:rPr>
          <w:t>3</w:t>
        </w:r>
        <w:r w:rsidR="001E34C0">
          <w:rPr>
            <w:noProof/>
            <w:webHidden/>
          </w:rPr>
          <w:fldChar w:fldCharType="end"/>
        </w:r>
        <w:r w:rsidR="001E34C0" w:rsidRPr="00431BB9">
          <w:rPr>
            <w:rStyle w:val="Hyperlink"/>
            <w:noProof/>
          </w:rPr>
          <w:fldChar w:fldCharType="end"/>
        </w:r>
      </w:ins>
    </w:p>
    <w:p w14:paraId="2CCFB5DD" w14:textId="77777777" w:rsidR="001E34C0" w:rsidRDefault="001E34C0">
      <w:pPr>
        <w:pStyle w:val="Verzeichnis1"/>
        <w:tabs>
          <w:tab w:val="right" w:leader="dot" w:pos="9062"/>
        </w:tabs>
        <w:rPr>
          <w:ins w:id="25" w:author="fsnv625" w:date="2016-12-06T15:49:00Z"/>
          <w:rFonts w:asciiTheme="minorHAnsi" w:eastAsiaTheme="minorEastAsia" w:hAnsiTheme="minorHAnsi" w:cstheme="minorBidi"/>
          <w:noProof/>
          <w:szCs w:val="22"/>
        </w:rPr>
      </w:pPr>
      <w:ins w:id="26" w:author="fsnv625" w:date="2016-12-06T15:49:00Z">
        <w:r w:rsidRPr="00431BB9">
          <w:rPr>
            <w:rStyle w:val="Hyperlink"/>
            <w:noProof/>
          </w:rPr>
          <w:fldChar w:fldCharType="begin"/>
        </w:r>
        <w:r w:rsidRPr="00431BB9">
          <w:rPr>
            <w:rStyle w:val="Hyperlink"/>
            <w:noProof/>
          </w:rPr>
          <w:instrText xml:space="preserve"> </w:instrText>
        </w:r>
        <w:r>
          <w:rPr>
            <w:noProof/>
          </w:rPr>
          <w:instrText>HYPERLINK \l "_Toc468802714"</w:instrText>
        </w:r>
        <w:r w:rsidRPr="00431BB9">
          <w:rPr>
            <w:rStyle w:val="Hyperlink"/>
            <w:noProof/>
          </w:rPr>
          <w:instrText xml:space="preserve"> </w:instrText>
        </w:r>
        <w:r w:rsidRPr="00431BB9">
          <w:rPr>
            <w:rStyle w:val="Hyperlink"/>
            <w:noProof/>
          </w:rPr>
        </w:r>
        <w:r w:rsidRPr="00431BB9">
          <w:rPr>
            <w:rStyle w:val="Hyperlink"/>
            <w:noProof/>
          </w:rPr>
          <w:fldChar w:fldCharType="separate"/>
        </w:r>
        <w:r w:rsidRPr="00431BB9">
          <w:rPr>
            <w:rStyle w:val="Hyperlink"/>
            <w:noProof/>
            <w:lang w:val="en-GB"/>
          </w:rPr>
          <w:t>1. OPENING OR GENERATING A CORPUS</w:t>
        </w:r>
        <w:r>
          <w:rPr>
            <w:noProof/>
            <w:webHidden/>
          </w:rPr>
          <w:tab/>
        </w:r>
        <w:r>
          <w:rPr>
            <w:noProof/>
            <w:webHidden/>
          </w:rPr>
          <w:fldChar w:fldCharType="begin"/>
        </w:r>
        <w:r>
          <w:rPr>
            <w:noProof/>
            <w:webHidden/>
          </w:rPr>
          <w:instrText xml:space="preserve"> PAGEREF _Toc468802714 \h </w:instrText>
        </w:r>
        <w:r>
          <w:rPr>
            <w:noProof/>
            <w:webHidden/>
          </w:rPr>
        </w:r>
      </w:ins>
      <w:r>
        <w:rPr>
          <w:noProof/>
          <w:webHidden/>
        </w:rPr>
        <w:fldChar w:fldCharType="separate"/>
      </w:r>
      <w:ins w:id="27" w:author="fsnv625" w:date="2016-12-06T15:49:00Z">
        <w:r>
          <w:rPr>
            <w:noProof/>
            <w:webHidden/>
          </w:rPr>
          <w:t>4</w:t>
        </w:r>
        <w:r>
          <w:rPr>
            <w:noProof/>
            <w:webHidden/>
          </w:rPr>
          <w:fldChar w:fldCharType="end"/>
        </w:r>
        <w:r w:rsidRPr="00431BB9">
          <w:rPr>
            <w:rStyle w:val="Hyperlink"/>
            <w:noProof/>
          </w:rPr>
          <w:fldChar w:fldCharType="end"/>
        </w:r>
      </w:ins>
    </w:p>
    <w:p w14:paraId="3780AAF7" w14:textId="77777777" w:rsidR="001E34C0" w:rsidRDefault="001E34C0">
      <w:pPr>
        <w:pStyle w:val="Verzeichnis2"/>
        <w:tabs>
          <w:tab w:val="right" w:leader="dot" w:pos="9062"/>
        </w:tabs>
        <w:rPr>
          <w:ins w:id="28" w:author="fsnv625" w:date="2016-12-06T15:49:00Z"/>
          <w:rFonts w:asciiTheme="minorHAnsi" w:eastAsiaTheme="minorEastAsia" w:hAnsiTheme="minorHAnsi" w:cstheme="minorBidi"/>
          <w:noProof/>
          <w:szCs w:val="22"/>
        </w:rPr>
      </w:pPr>
      <w:ins w:id="29" w:author="fsnv625" w:date="2016-12-06T15:49:00Z">
        <w:r w:rsidRPr="00431BB9">
          <w:rPr>
            <w:rStyle w:val="Hyperlink"/>
            <w:noProof/>
          </w:rPr>
          <w:fldChar w:fldCharType="begin"/>
        </w:r>
        <w:r w:rsidRPr="00431BB9">
          <w:rPr>
            <w:rStyle w:val="Hyperlink"/>
            <w:noProof/>
          </w:rPr>
          <w:instrText xml:space="preserve"> </w:instrText>
        </w:r>
        <w:r>
          <w:rPr>
            <w:noProof/>
          </w:rPr>
          <w:instrText>HYPERLINK \l "_Toc468802715"</w:instrText>
        </w:r>
        <w:r w:rsidRPr="00431BB9">
          <w:rPr>
            <w:rStyle w:val="Hyperlink"/>
            <w:noProof/>
          </w:rPr>
          <w:instrText xml:space="preserve"> </w:instrText>
        </w:r>
        <w:r w:rsidRPr="00431BB9">
          <w:rPr>
            <w:rStyle w:val="Hyperlink"/>
            <w:noProof/>
          </w:rPr>
        </w:r>
        <w:r w:rsidRPr="00431BB9">
          <w:rPr>
            <w:rStyle w:val="Hyperlink"/>
            <w:noProof/>
          </w:rPr>
          <w:fldChar w:fldCharType="separate"/>
        </w:r>
        <w:r w:rsidRPr="00431BB9">
          <w:rPr>
            <w:rStyle w:val="Hyperlink"/>
            <w:noProof/>
            <w:lang w:val="en-GB"/>
          </w:rPr>
          <w:t>1.1 Opening an existing corpus</w:t>
        </w:r>
        <w:r>
          <w:rPr>
            <w:noProof/>
            <w:webHidden/>
          </w:rPr>
          <w:tab/>
        </w:r>
        <w:r>
          <w:rPr>
            <w:noProof/>
            <w:webHidden/>
          </w:rPr>
          <w:fldChar w:fldCharType="begin"/>
        </w:r>
        <w:r>
          <w:rPr>
            <w:noProof/>
            <w:webHidden/>
          </w:rPr>
          <w:instrText xml:space="preserve"> PAGEREF _Toc468802715 \h </w:instrText>
        </w:r>
        <w:r>
          <w:rPr>
            <w:noProof/>
            <w:webHidden/>
          </w:rPr>
        </w:r>
      </w:ins>
      <w:r>
        <w:rPr>
          <w:noProof/>
          <w:webHidden/>
        </w:rPr>
        <w:fldChar w:fldCharType="separate"/>
      </w:r>
      <w:ins w:id="30" w:author="fsnv625" w:date="2016-12-06T15:49:00Z">
        <w:r>
          <w:rPr>
            <w:noProof/>
            <w:webHidden/>
          </w:rPr>
          <w:t>4</w:t>
        </w:r>
        <w:r>
          <w:rPr>
            <w:noProof/>
            <w:webHidden/>
          </w:rPr>
          <w:fldChar w:fldCharType="end"/>
        </w:r>
        <w:r w:rsidRPr="00431BB9">
          <w:rPr>
            <w:rStyle w:val="Hyperlink"/>
            <w:noProof/>
          </w:rPr>
          <w:fldChar w:fldCharType="end"/>
        </w:r>
      </w:ins>
    </w:p>
    <w:p w14:paraId="5E2B8ABD" w14:textId="77777777" w:rsidR="001E34C0" w:rsidRDefault="001E34C0">
      <w:pPr>
        <w:pStyle w:val="Verzeichnis2"/>
        <w:tabs>
          <w:tab w:val="right" w:leader="dot" w:pos="9062"/>
        </w:tabs>
        <w:rPr>
          <w:ins w:id="31" w:author="fsnv625" w:date="2016-12-06T15:49:00Z"/>
          <w:rFonts w:asciiTheme="minorHAnsi" w:eastAsiaTheme="minorEastAsia" w:hAnsiTheme="minorHAnsi" w:cstheme="minorBidi"/>
          <w:noProof/>
          <w:szCs w:val="22"/>
        </w:rPr>
      </w:pPr>
      <w:ins w:id="32" w:author="fsnv625" w:date="2016-12-06T15:49:00Z">
        <w:r w:rsidRPr="00431BB9">
          <w:rPr>
            <w:rStyle w:val="Hyperlink"/>
            <w:noProof/>
          </w:rPr>
          <w:fldChar w:fldCharType="begin"/>
        </w:r>
        <w:r w:rsidRPr="00431BB9">
          <w:rPr>
            <w:rStyle w:val="Hyperlink"/>
            <w:noProof/>
          </w:rPr>
          <w:instrText xml:space="preserve"> </w:instrText>
        </w:r>
        <w:r>
          <w:rPr>
            <w:noProof/>
          </w:rPr>
          <w:instrText>HYPERLINK \l "_Toc468802716"</w:instrText>
        </w:r>
        <w:r w:rsidRPr="00431BB9">
          <w:rPr>
            <w:rStyle w:val="Hyperlink"/>
            <w:noProof/>
          </w:rPr>
          <w:instrText xml:space="preserve"> </w:instrText>
        </w:r>
        <w:r w:rsidRPr="00431BB9">
          <w:rPr>
            <w:rStyle w:val="Hyperlink"/>
            <w:noProof/>
          </w:rPr>
        </w:r>
        <w:r w:rsidRPr="00431BB9">
          <w:rPr>
            <w:rStyle w:val="Hyperlink"/>
            <w:noProof/>
          </w:rPr>
          <w:fldChar w:fldCharType="separate"/>
        </w:r>
        <w:r w:rsidRPr="00431BB9">
          <w:rPr>
            <w:rStyle w:val="Hyperlink"/>
            <w:noProof/>
            <w:lang w:val="en-GB"/>
          </w:rPr>
          <w:t>1.2 Opening a remote corpus</w:t>
        </w:r>
        <w:r>
          <w:rPr>
            <w:noProof/>
            <w:webHidden/>
          </w:rPr>
          <w:tab/>
        </w:r>
        <w:r>
          <w:rPr>
            <w:noProof/>
            <w:webHidden/>
          </w:rPr>
          <w:fldChar w:fldCharType="begin"/>
        </w:r>
        <w:r>
          <w:rPr>
            <w:noProof/>
            <w:webHidden/>
          </w:rPr>
          <w:instrText xml:space="preserve"> PAGEREF _Toc468802716 \h </w:instrText>
        </w:r>
        <w:r>
          <w:rPr>
            <w:noProof/>
            <w:webHidden/>
          </w:rPr>
        </w:r>
      </w:ins>
      <w:r>
        <w:rPr>
          <w:noProof/>
          <w:webHidden/>
        </w:rPr>
        <w:fldChar w:fldCharType="separate"/>
      </w:r>
      <w:ins w:id="33" w:author="fsnv625" w:date="2016-12-06T15:49:00Z">
        <w:r>
          <w:rPr>
            <w:noProof/>
            <w:webHidden/>
          </w:rPr>
          <w:t>4</w:t>
        </w:r>
        <w:r>
          <w:rPr>
            <w:noProof/>
            <w:webHidden/>
          </w:rPr>
          <w:fldChar w:fldCharType="end"/>
        </w:r>
        <w:r w:rsidRPr="00431BB9">
          <w:rPr>
            <w:rStyle w:val="Hyperlink"/>
            <w:noProof/>
          </w:rPr>
          <w:fldChar w:fldCharType="end"/>
        </w:r>
      </w:ins>
    </w:p>
    <w:p w14:paraId="477659AA" w14:textId="77777777" w:rsidR="001E34C0" w:rsidRDefault="001E34C0">
      <w:pPr>
        <w:pStyle w:val="Verzeichnis2"/>
        <w:tabs>
          <w:tab w:val="right" w:leader="dot" w:pos="9062"/>
        </w:tabs>
        <w:rPr>
          <w:ins w:id="34" w:author="fsnv625" w:date="2016-12-06T15:49:00Z"/>
          <w:rFonts w:asciiTheme="minorHAnsi" w:eastAsiaTheme="minorEastAsia" w:hAnsiTheme="minorHAnsi" w:cstheme="minorBidi"/>
          <w:noProof/>
          <w:szCs w:val="22"/>
        </w:rPr>
      </w:pPr>
      <w:ins w:id="35" w:author="fsnv625" w:date="2016-12-06T15:49:00Z">
        <w:r w:rsidRPr="00431BB9">
          <w:rPr>
            <w:rStyle w:val="Hyperlink"/>
            <w:noProof/>
          </w:rPr>
          <w:fldChar w:fldCharType="begin"/>
        </w:r>
        <w:r w:rsidRPr="00431BB9">
          <w:rPr>
            <w:rStyle w:val="Hyperlink"/>
            <w:noProof/>
          </w:rPr>
          <w:instrText xml:space="preserve"> </w:instrText>
        </w:r>
        <w:r>
          <w:rPr>
            <w:noProof/>
          </w:rPr>
          <w:instrText>HYPERLINK \l "_Toc468802717"</w:instrText>
        </w:r>
        <w:r w:rsidRPr="00431BB9">
          <w:rPr>
            <w:rStyle w:val="Hyperlink"/>
            <w:noProof/>
          </w:rPr>
          <w:instrText xml:space="preserve"> </w:instrText>
        </w:r>
        <w:r w:rsidRPr="00431BB9">
          <w:rPr>
            <w:rStyle w:val="Hyperlink"/>
            <w:noProof/>
          </w:rPr>
        </w:r>
        <w:r w:rsidRPr="00431BB9">
          <w:rPr>
            <w:rStyle w:val="Hyperlink"/>
            <w:noProof/>
          </w:rPr>
          <w:fldChar w:fldCharType="separate"/>
        </w:r>
        <w:r w:rsidRPr="00431BB9">
          <w:rPr>
            <w:rStyle w:val="Hyperlink"/>
            <w:noProof/>
            <w:lang w:val="en-GB"/>
          </w:rPr>
          <w:t>1.3 Generating a word list</w:t>
        </w:r>
        <w:r>
          <w:rPr>
            <w:noProof/>
            <w:webHidden/>
          </w:rPr>
          <w:tab/>
        </w:r>
        <w:r>
          <w:rPr>
            <w:noProof/>
            <w:webHidden/>
          </w:rPr>
          <w:fldChar w:fldCharType="begin"/>
        </w:r>
        <w:r>
          <w:rPr>
            <w:noProof/>
            <w:webHidden/>
          </w:rPr>
          <w:instrText xml:space="preserve"> PAGEREF _Toc468802717 \h </w:instrText>
        </w:r>
        <w:r>
          <w:rPr>
            <w:noProof/>
            <w:webHidden/>
          </w:rPr>
        </w:r>
      </w:ins>
      <w:r>
        <w:rPr>
          <w:noProof/>
          <w:webHidden/>
        </w:rPr>
        <w:fldChar w:fldCharType="separate"/>
      </w:r>
      <w:ins w:id="36" w:author="fsnv625" w:date="2016-12-06T15:49:00Z">
        <w:r>
          <w:rPr>
            <w:noProof/>
            <w:webHidden/>
          </w:rPr>
          <w:t>6</w:t>
        </w:r>
        <w:r>
          <w:rPr>
            <w:noProof/>
            <w:webHidden/>
          </w:rPr>
          <w:fldChar w:fldCharType="end"/>
        </w:r>
        <w:r w:rsidRPr="00431BB9">
          <w:rPr>
            <w:rStyle w:val="Hyperlink"/>
            <w:noProof/>
          </w:rPr>
          <w:fldChar w:fldCharType="end"/>
        </w:r>
      </w:ins>
    </w:p>
    <w:p w14:paraId="225AA2E8" w14:textId="77777777" w:rsidR="001E34C0" w:rsidRDefault="001E34C0">
      <w:pPr>
        <w:pStyle w:val="Verzeichnis2"/>
        <w:tabs>
          <w:tab w:val="right" w:leader="dot" w:pos="9062"/>
        </w:tabs>
        <w:rPr>
          <w:ins w:id="37" w:author="fsnv625" w:date="2016-12-06T15:49:00Z"/>
          <w:rFonts w:asciiTheme="minorHAnsi" w:eastAsiaTheme="minorEastAsia" w:hAnsiTheme="minorHAnsi" w:cstheme="minorBidi"/>
          <w:noProof/>
          <w:szCs w:val="22"/>
        </w:rPr>
      </w:pPr>
      <w:ins w:id="38" w:author="fsnv625" w:date="2016-12-06T15:49:00Z">
        <w:r w:rsidRPr="00431BB9">
          <w:rPr>
            <w:rStyle w:val="Hyperlink"/>
            <w:noProof/>
          </w:rPr>
          <w:fldChar w:fldCharType="begin"/>
        </w:r>
        <w:r w:rsidRPr="00431BB9">
          <w:rPr>
            <w:rStyle w:val="Hyperlink"/>
            <w:noProof/>
          </w:rPr>
          <w:instrText xml:space="preserve"> </w:instrText>
        </w:r>
        <w:r>
          <w:rPr>
            <w:noProof/>
          </w:rPr>
          <w:instrText>HYPERLINK \l "_Toc468802718"</w:instrText>
        </w:r>
        <w:r w:rsidRPr="00431BB9">
          <w:rPr>
            <w:rStyle w:val="Hyperlink"/>
            <w:noProof/>
          </w:rPr>
          <w:instrText xml:space="preserve"> </w:instrText>
        </w:r>
        <w:r w:rsidRPr="00431BB9">
          <w:rPr>
            <w:rStyle w:val="Hyperlink"/>
            <w:noProof/>
          </w:rPr>
        </w:r>
        <w:r w:rsidRPr="00431BB9">
          <w:rPr>
            <w:rStyle w:val="Hyperlink"/>
            <w:noProof/>
          </w:rPr>
          <w:fldChar w:fldCharType="separate"/>
        </w:r>
        <w:r w:rsidRPr="00431BB9">
          <w:rPr>
            <w:rStyle w:val="Hyperlink"/>
            <w:noProof/>
            <w:lang w:val="en-GB"/>
          </w:rPr>
          <w:t>1.4 Generating a corpus from EXMARaLDA transcriptions</w:t>
        </w:r>
        <w:r>
          <w:rPr>
            <w:noProof/>
            <w:webHidden/>
          </w:rPr>
          <w:tab/>
        </w:r>
        <w:r>
          <w:rPr>
            <w:noProof/>
            <w:webHidden/>
          </w:rPr>
          <w:fldChar w:fldCharType="begin"/>
        </w:r>
        <w:r>
          <w:rPr>
            <w:noProof/>
            <w:webHidden/>
          </w:rPr>
          <w:instrText xml:space="preserve"> PAGEREF _Toc468802718 \h </w:instrText>
        </w:r>
        <w:r>
          <w:rPr>
            <w:noProof/>
            <w:webHidden/>
          </w:rPr>
        </w:r>
      </w:ins>
      <w:r>
        <w:rPr>
          <w:noProof/>
          <w:webHidden/>
        </w:rPr>
        <w:fldChar w:fldCharType="separate"/>
      </w:r>
      <w:ins w:id="39" w:author="fsnv625" w:date="2016-12-06T15:49:00Z">
        <w:r>
          <w:rPr>
            <w:noProof/>
            <w:webHidden/>
          </w:rPr>
          <w:t>7</w:t>
        </w:r>
        <w:r>
          <w:rPr>
            <w:noProof/>
            <w:webHidden/>
          </w:rPr>
          <w:fldChar w:fldCharType="end"/>
        </w:r>
        <w:r w:rsidRPr="00431BB9">
          <w:rPr>
            <w:rStyle w:val="Hyperlink"/>
            <w:noProof/>
          </w:rPr>
          <w:fldChar w:fldCharType="end"/>
        </w:r>
      </w:ins>
    </w:p>
    <w:p w14:paraId="0A285116" w14:textId="77777777" w:rsidR="001E34C0" w:rsidRDefault="001E34C0">
      <w:pPr>
        <w:pStyle w:val="Verzeichnis2"/>
        <w:tabs>
          <w:tab w:val="right" w:leader="dot" w:pos="9062"/>
        </w:tabs>
        <w:rPr>
          <w:ins w:id="40" w:author="fsnv625" w:date="2016-12-06T15:49:00Z"/>
          <w:rFonts w:asciiTheme="minorHAnsi" w:eastAsiaTheme="minorEastAsia" w:hAnsiTheme="minorHAnsi" w:cstheme="minorBidi"/>
          <w:noProof/>
          <w:szCs w:val="22"/>
        </w:rPr>
      </w:pPr>
      <w:ins w:id="41" w:author="fsnv625" w:date="2016-12-06T15:49:00Z">
        <w:r w:rsidRPr="00431BB9">
          <w:rPr>
            <w:rStyle w:val="Hyperlink"/>
            <w:noProof/>
          </w:rPr>
          <w:fldChar w:fldCharType="begin"/>
        </w:r>
        <w:r w:rsidRPr="00431BB9">
          <w:rPr>
            <w:rStyle w:val="Hyperlink"/>
            <w:noProof/>
          </w:rPr>
          <w:instrText xml:space="preserve"> </w:instrText>
        </w:r>
        <w:r>
          <w:rPr>
            <w:noProof/>
          </w:rPr>
          <w:instrText>HYPERLINK \l "_Toc468802719"</w:instrText>
        </w:r>
        <w:r w:rsidRPr="00431BB9">
          <w:rPr>
            <w:rStyle w:val="Hyperlink"/>
            <w:noProof/>
          </w:rPr>
          <w:instrText xml:space="preserve"> </w:instrText>
        </w:r>
        <w:r w:rsidRPr="00431BB9">
          <w:rPr>
            <w:rStyle w:val="Hyperlink"/>
            <w:noProof/>
          </w:rPr>
        </w:r>
        <w:r w:rsidRPr="00431BB9">
          <w:rPr>
            <w:rStyle w:val="Hyperlink"/>
            <w:noProof/>
          </w:rPr>
          <w:fldChar w:fldCharType="separate"/>
        </w:r>
        <w:r w:rsidRPr="00431BB9">
          <w:rPr>
            <w:rStyle w:val="Hyperlink"/>
            <w:noProof/>
            <w:lang w:val="en-GB"/>
          </w:rPr>
          <w:t>1.5 Generating a corpus from FOLKER transcriptions</w:t>
        </w:r>
        <w:r>
          <w:rPr>
            <w:noProof/>
            <w:webHidden/>
          </w:rPr>
          <w:tab/>
        </w:r>
        <w:r>
          <w:rPr>
            <w:noProof/>
            <w:webHidden/>
          </w:rPr>
          <w:fldChar w:fldCharType="begin"/>
        </w:r>
        <w:r>
          <w:rPr>
            <w:noProof/>
            <w:webHidden/>
          </w:rPr>
          <w:instrText xml:space="preserve"> PAGEREF _Toc468802719 \h </w:instrText>
        </w:r>
        <w:r>
          <w:rPr>
            <w:noProof/>
            <w:webHidden/>
          </w:rPr>
        </w:r>
      </w:ins>
      <w:r>
        <w:rPr>
          <w:noProof/>
          <w:webHidden/>
        </w:rPr>
        <w:fldChar w:fldCharType="separate"/>
      </w:r>
      <w:ins w:id="42" w:author="fsnv625" w:date="2016-12-06T15:49:00Z">
        <w:r>
          <w:rPr>
            <w:noProof/>
            <w:webHidden/>
          </w:rPr>
          <w:t>10</w:t>
        </w:r>
        <w:r>
          <w:rPr>
            <w:noProof/>
            <w:webHidden/>
          </w:rPr>
          <w:fldChar w:fldCharType="end"/>
        </w:r>
        <w:r w:rsidRPr="00431BB9">
          <w:rPr>
            <w:rStyle w:val="Hyperlink"/>
            <w:noProof/>
          </w:rPr>
          <w:fldChar w:fldCharType="end"/>
        </w:r>
      </w:ins>
    </w:p>
    <w:p w14:paraId="47BB7250" w14:textId="77777777" w:rsidR="001E34C0" w:rsidRDefault="001E34C0">
      <w:pPr>
        <w:pStyle w:val="Verzeichnis2"/>
        <w:tabs>
          <w:tab w:val="right" w:leader="dot" w:pos="9062"/>
        </w:tabs>
        <w:rPr>
          <w:ins w:id="43" w:author="fsnv625" w:date="2016-12-06T15:49:00Z"/>
          <w:rFonts w:asciiTheme="minorHAnsi" w:eastAsiaTheme="minorEastAsia" w:hAnsiTheme="minorHAnsi" w:cstheme="minorBidi"/>
          <w:noProof/>
          <w:szCs w:val="22"/>
        </w:rPr>
      </w:pPr>
      <w:ins w:id="44" w:author="fsnv625" w:date="2016-12-06T15:49:00Z">
        <w:r w:rsidRPr="00431BB9">
          <w:rPr>
            <w:rStyle w:val="Hyperlink"/>
            <w:noProof/>
          </w:rPr>
          <w:fldChar w:fldCharType="begin"/>
        </w:r>
        <w:r w:rsidRPr="00431BB9">
          <w:rPr>
            <w:rStyle w:val="Hyperlink"/>
            <w:noProof/>
          </w:rPr>
          <w:instrText xml:space="preserve"> </w:instrText>
        </w:r>
        <w:r>
          <w:rPr>
            <w:noProof/>
          </w:rPr>
          <w:instrText>HYPERLINK \l "_Toc468802720"</w:instrText>
        </w:r>
        <w:r w:rsidRPr="00431BB9">
          <w:rPr>
            <w:rStyle w:val="Hyperlink"/>
            <w:noProof/>
          </w:rPr>
          <w:instrText xml:space="preserve"> </w:instrText>
        </w:r>
        <w:r w:rsidRPr="00431BB9">
          <w:rPr>
            <w:rStyle w:val="Hyperlink"/>
            <w:noProof/>
          </w:rPr>
        </w:r>
        <w:r w:rsidRPr="00431BB9">
          <w:rPr>
            <w:rStyle w:val="Hyperlink"/>
            <w:noProof/>
          </w:rPr>
          <w:fldChar w:fldCharType="separate"/>
        </w:r>
        <w:r w:rsidRPr="00431BB9">
          <w:rPr>
            <w:rStyle w:val="Hyperlink"/>
            <w:noProof/>
            <w:lang w:val="en-GB"/>
          </w:rPr>
          <w:t>1.6 Generating a corpus from CHAT transcriptions</w:t>
        </w:r>
        <w:r>
          <w:rPr>
            <w:noProof/>
            <w:webHidden/>
          </w:rPr>
          <w:tab/>
        </w:r>
        <w:r>
          <w:rPr>
            <w:noProof/>
            <w:webHidden/>
          </w:rPr>
          <w:fldChar w:fldCharType="begin"/>
        </w:r>
        <w:r>
          <w:rPr>
            <w:noProof/>
            <w:webHidden/>
          </w:rPr>
          <w:instrText xml:space="preserve"> PAGEREF _Toc468802720 \h </w:instrText>
        </w:r>
        <w:r>
          <w:rPr>
            <w:noProof/>
            <w:webHidden/>
          </w:rPr>
        </w:r>
      </w:ins>
      <w:r>
        <w:rPr>
          <w:noProof/>
          <w:webHidden/>
        </w:rPr>
        <w:fldChar w:fldCharType="separate"/>
      </w:r>
      <w:ins w:id="45" w:author="fsnv625" w:date="2016-12-06T15:49:00Z">
        <w:r>
          <w:rPr>
            <w:noProof/>
            <w:webHidden/>
          </w:rPr>
          <w:t>12</w:t>
        </w:r>
        <w:r>
          <w:rPr>
            <w:noProof/>
            <w:webHidden/>
          </w:rPr>
          <w:fldChar w:fldCharType="end"/>
        </w:r>
        <w:r w:rsidRPr="00431BB9">
          <w:rPr>
            <w:rStyle w:val="Hyperlink"/>
            <w:noProof/>
          </w:rPr>
          <w:fldChar w:fldCharType="end"/>
        </w:r>
      </w:ins>
    </w:p>
    <w:p w14:paraId="7D1D3F2D" w14:textId="77777777" w:rsidR="001E34C0" w:rsidRDefault="001E34C0">
      <w:pPr>
        <w:pStyle w:val="Verzeichnis2"/>
        <w:tabs>
          <w:tab w:val="right" w:leader="dot" w:pos="9062"/>
        </w:tabs>
        <w:rPr>
          <w:ins w:id="46" w:author="fsnv625" w:date="2016-12-06T15:49:00Z"/>
          <w:rFonts w:asciiTheme="minorHAnsi" w:eastAsiaTheme="minorEastAsia" w:hAnsiTheme="minorHAnsi" w:cstheme="minorBidi"/>
          <w:noProof/>
          <w:szCs w:val="22"/>
        </w:rPr>
      </w:pPr>
      <w:ins w:id="47" w:author="fsnv625" w:date="2016-12-06T15:49:00Z">
        <w:r w:rsidRPr="00431BB9">
          <w:rPr>
            <w:rStyle w:val="Hyperlink"/>
            <w:noProof/>
          </w:rPr>
          <w:fldChar w:fldCharType="begin"/>
        </w:r>
        <w:r w:rsidRPr="00431BB9">
          <w:rPr>
            <w:rStyle w:val="Hyperlink"/>
            <w:noProof/>
          </w:rPr>
          <w:instrText xml:space="preserve"> </w:instrText>
        </w:r>
        <w:r>
          <w:rPr>
            <w:noProof/>
          </w:rPr>
          <w:instrText>HYPERLINK \l "_Toc468802721"</w:instrText>
        </w:r>
        <w:r w:rsidRPr="00431BB9">
          <w:rPr>
            <w:rStyle w:val="Hyperlink"/>
            <w:noProof/>
          </w:rPr>
          <w:instrText xml:space="preserve"> </w:instrText>
        </w:r>
        <w:r w:rsidRPr="00431BB9">
          <w:rPr>
            <w:rStyle w:val="Hyperlink"/>
            <w:noProof/>
          </w:rPr>
        </w:r>
        <w:r w:rsidRPr="00431BB9">
          <w:rPr>
            <w:rStyle w:val="Hyperlink"/>
            <w:noProof/>
          </w:rPr>
          <w:fldChar w:fldCharType="separate"/>
        </w:r>
        <w:r w:rsidRPr="00431BB9">
          <w:rPr>
            <w:rStyle w:val="Hyperlink"/>
            <w:noProof/>
            <w:lang w:val="en-GB"/>
          </w:rPr>
          <w:t>1.7 Generating a corpus from ELAN annotation files</w:t>
        </w:r>
        <w:r>
          <w:rPr>
            <w:noProof/>
            <w:webHidden/>
          </w:rPr>
          <w:tab/>
        </w:r>
        <w:r>
          <w:rPr>
            <w:noProof/>
            <w:webHidden/>
          </w:rPr>
          <w:fldChar w:fldCharType="begin"/>
        </w:r>
        <w:r>
          <w:rPr>
            <w:noProof/>
            <w:webHidden/>
          </w:rPr>
          <w:instrText xml:space="preserve"> PAGEREF _Toc468802721 \h </w:instrText>
        </w:r>
        <w:r>
          <w:rPr>
            <w:noProof/>
            <w:webHidden/>
          </w:rPr>
        </w:r>
      </w:ins>
      <w:r>
        <w:rPr>
          <w:noProof/>
          <w:webHidden/>
        </w:rPr>
        <w:fldChar w:fldCharType="separate"/>
      </w:r>
      <w:ins w:id="48" w:author="fsnv625" w:date="2016-12-06T15:49:00Z">
        <w:r>
          <w:rPr>
            <w:noProof/>
            <w:webHidden/>
          </w:rPr>
          <w:t>12</w:t>
        </w:r>
        <w:r>
          <w:rPr>
            <w:noProof/>
            <w:webHidden/>
          </w:rPr>
          <w:fldChar w:fldCharType="end"/>
        </w:r>
        <w:r w:rsidRPr="00431BB9">
          <w:rPr>
            <w:rStyle w:val="Hyperlink"/>
            <w:noProof/>
          </w:rPr>
          <w:fldChar w:fldCharType="end"/>
        </w:r>
      </w:ins>
    </w:p>
    <w:p w14:paraId="660D9290" w14:textId="77777777" w:rsidR="001E34C0" w:rsidRDefault="001E34C0">
      <w:pPr>
        <w:pStyle w:val="Verzeichnis2"/>
        <w:tabs>
          <w:tab w:val="right" w:leader="dot" w:pos="9062"/>
        </w:tabs>
        <w:rPr>
          <w:ins w:id="49" w:author="fsnv625" w:date="2016-12-06T15:49:00Z"/>
          <w:rFonts w:asciiTheme="minorHAnsi" w:eastAsiaTheme="minorEastAsia" w:hAnsiTheme="minorHAnsi" w:cstheme="minorBidi"/>
          <w:noProof/>
          <w:szCs w:val="22"/>
        </w:rPr>
      </w:pPr>
      <w:ins w:id="50" w:author="fsnv625" w:date="2016-12-06T15:49:00Z">
        <w:r w:rsidRPr="00431BB9">
          <w:rPr>
            <w:rStyle w:val="Hyperlink"/>
            <w:noProof/>
          </w:rPr>
          <w:fldChar w:fldCharType="begin"/>
        </w:r>
        <w:r w:rsidRPr="00431BB9">
          <w:rPr>
            <w:rStyle w:val="Hyperlink"/>
            <w:noProof/>
          </w:rPr>
          <w:instrText xml:space="preserve"> </w:instrText>
        </w:r>
        <w:r>
          <w:rPr>
            <w:noProof/>
          </w:rPr>
          <w:instrText>HYPERLINK \l "_Toc468802722"</w:instrText>
        </w:r>
        <w:r w:rsidRPr="00431BB9">
          <w:rPr>
            <w:rStyle w:val="Hyperlink"/>
            <w:noProof/>
          </w:rPr>
          <w:instrText xml:space="preserve"> </w:instrText>
        </w:r>
        <w:r w:rsidRPr="00431BB9">
          <w:rPr>
            <w:rStyle w:val="Hyperlink"/>
            <w:noProof/>
          </w:rPr>
        </w:r>
        <w:r w:rsidRPr="00431BB9">
          <w:rPr>
            <w:rStyle w:val="Hyperlink"/>
            <w:noProof/>
          </w:rPr>
          <w:fldChar w:fldCharType="separate"/>
        </w:r>
        <w:r w:rsidRPr="00431BB9">
          <w:rPr>
            <w:rStyle w:val="Hyperlink"/>
            <w:noProof/>
            <w:lang w:val="en-GB"/>
          </w:rPr>
          <w:t>1.8 Generating a corpus from Transcriber files</w:t>
        </w:r>
        <w:r>
          <w:rPr>
            <w:noProof/>
            <w:webHidden/>
          </w:rPr>
          <w:tab/>
        </w:r>
        <w:r>
          <w:rPr>
            <w:noProof/>
            <w:webHidden/>
          </w:rPr>
          <w:fldChar w:fldCharType="begin"/>
        </w:r>
        <w:r>
          <w:rPr>
            <w:noProof/>
            <w:webHidden/>
          </w:rPr>
          <w:instrText xml:space="preserve"> PAGEREF _Toc468802722 \h </w:instrText>
        </w:r>
        <w:r>
          <w:rPr>
            <w:noProof/>
            <w:webHidden/>
          </w:rPr>
        </w:r>
      </w:ins>
      <w:r>
        <w:rPr>
          <w:noProof/>
          <w:webHidden/>
        </w:rPr>
        <w:fldChar w:fldCharType="separate"/>
      </w:r>
      <w:ins w:id="51" w:author="fsnv625" w:date="2016-12-06T15:49:00Z">
        <w:r>
          <w:rPr>
            <w:noProof/>
            <w:webHidden/>
          </w:rPr>
          <w:t>12</w:t>
        </w:r>
        <w:r>
          <w:rPr>
            <w:noProof/>
            <w:webHidden/>
          </w:rPr>
          <w:fldChar w:fldCharType="end"/>
        </w:r>
        <w:r w:rsidRPr="00431BB9">
          <w:rPr>
            <w:rStyle w:val="Hyperlink"/>
            <w:noProof/>
          </w:rPr>
          <w:fldChar w:fldCharType="end"/>
        </w:r>
      </w:ins>
    </w:p>
    <w:p w14:paraId="31BC89D6" w14:textId="77777777" w:rsidR="001E34C0" w:rsidRDefault="001E34C0">
      <w:pPr>
        <w:pStyle w:val="Verzeichnis1"/>
        <w:tabs>
          <w:tab w:val="right" w:leader="dot" w:pos="9062"/>
        </w:tabs>
        <w:rPr>
          <w:ins w:id="52" w:author="fsnv625" w:date="2016-12-06T15:49:00Z"/>
          <w:rFonts w:asciiTheme="minorHAnsi" w:eastAsiaTheme="minorEastAsia" w:hAnsiTheme="minorHAnsi" w:cstheme="minorBidi"/>
          <w:noProof/>
          <w:szCs w:val="22"/>
        </w:rPr>
      </w:pPr>
      <w:ins w:id="53" w:author="fsnv625" w:date="2016-12-06T15:49:00Z">
        <w:r w:rsidRPr="00431BB9">
          <w:rPr>
            <w:rStyle w:val="Hyperlink"/>
            <w:noProof/>
          </w:rPr>
          <w:fldChar w:fldCharType="begin"/>
        </w:r>
        <w:r w:rsidRPr="00431BB9">
          <w:rPr>
            <w:rStyle w:val="Hyperlink"/>
            <w:noProof/>
          </w:rPr>
          <w:instrText xml:space="preserve"> </w:instrText>
        </w:r>
        <w:r>
          <w:rPr>
            <w:noProof/>
          </w:rPr>
          <w:instrText>HYPERLINK \l "_Toc468802723"</w:instrText>
        </w:r>
        <w:r w:rsidRPr="00431BB9">
          <w:rPr>
            <w:rStyle w:val="Hyperlink"/>
            <w:noProof/>
          </w:rPr>
          <w:instrText xml:space="preserve"> </w:instrText>
        </w:r>
        <w:r w:rsidRPr="00431BB9">
          <w:rPr>
            <w:rStyle w:val="Hyperlink"/>
            <w:noProof/>
          </w:rPr>
        </w:r>
        <w:r w:rsidRPr="00431BB9">
          <w:rPr>
            <w:rStyle w:val="Hyperlink"/>
            <w:noProof/>
          </w:rPr>
          <w:fldChar w:fldCharType="separate"/>
        </w:r>
        <w:r w:rsidRPr="00431BB9">
          <w:rPr>
            <w:rStyle w:val="Hyperlink"/>
            <w:noProof/>
            <w:lang w:val="en-GB"/>
          </w:rPr>
          <w:t>2. WORKING WITH CONCORDANCES</w:t>
        </w:r>
        <w:r>
          <w:rPr>
            <w:noProof/>
            <w:webHidden/>
          </w:rPr>
          <w:tab/>
        </w:r>
        <w:r>
          <w:rPr>
            <w:noProof/>
            <w:webHidden/>
          </w:rPr>
          <w:fldChar w:fldCharType="begin"/>
        </w:r>
        <w:r>
          <w:rPr>
            <w:noProof/>
            <w:webHidden/>
          </w:rPr>
          <w:instrText xml:space="preserve"> PAGEREF _Toc468802723 \h </w:instrText>
        </w:r>
        <w:r>
          <w:rPr>
            <w:noProof/>
            <w:webHidden/>
          </w:rPr>
        </w:r>
      </w:ins>
      <w:r>
        <w:rPr>
          <w:noProof/>
          <w:webHidden/>
        </w:rPr>
        <w:fldChar w:fldCharType="separate"/>
      </w:r>
      <w:ins w:id="54" w:author="fsnv625" w:date="2016-12-06T15:49:00Z">
        <w:r>
          <w:rPr>
            <w:noProof/>
            <w:webHidden/>
          </w:rPr>
          <w:t>13</w:t>
        </w:r>
        <w:r>
          <w:rPr>
            <w:noProof/>
            <w:webHidden/>
          </w:rPr>
          <w:fldChar w:fldCharType="end"/>
        </w:r>
        <w:r w:rsidRPr="00431BB9">
          <w:rPr>
            <w:rStyle w:val="Hyperlink"/>
            <w:noProof/>
          </w:rPr>
          <w:fldChar w:fldCharType="end"/>
        </w:r>
      </w:ins>
    </w:p>
    <w:p w14:paraId="2900A352" w14:textId="77777777" w:rsidR="001E34C0" w:rsidRDefault="001E34C0">
      <w:pPr>
        <w:pStyle w:val="Verzeichnis2"/>
        <w:tabs>
          <w:tab w:val="right" w:leader="dot" w:pos="9062"/>
        </w:tabs>
        <w:rPr>
          <w:ins w:id="55" w:author="fsnv625" w:date="2016-12-06T15:49:00Z"/>
          <w:rFonts w:asciiTheme="minorHAnsi" w:eastAsiaTheme="minorEastAsia" w:hAnsiTheme="minorHAnsi" w:cstheme="minorBidi"/>
          <w:noProof/>
          <w:szCs w:val="22"/>
        </w:rPr>
      </w:pPr>
      <w:ins w:id="56" w:author="fsnv625" w:date="2016-12-06T15:49:00Z">
        <w:r w:rsidRPr="00431BB9">
          <w:rPr>
            <w:rStyle w:val="Hyperlink"/>
            <w:noProof/>
          </w:rPr>
          <w:fldChar w:fldCharType="begin"/>
        </w:r>
        <w:r w:rsidRPr="00431BB9">
          <w:rPr>
            <w:rStyle w:val="Hyperlink"/>
            <w:noProof/>
          </w:rPr>
          <w:instrText xml:space="preserve"> </w:instrText>
        </w:r>
        <w:r>
          <w:rPr>
            <w:noProof/>
          </w:rPr>
          <w:instrText>HYPERLINK \l "_Toc468802724"</w:instrText>
        </w:r>
        <w:r w:rsidRPr="00431BB9">
          <w:rPr>
            <w:rStyle w:val="Hyperlink"/>
            <w:noProof/>
          </w:rPr>
          <w:instrText xml:space="preserve"> </w:instrText>
        </w:r>
        <w:r w:rsidRPr="00431BB9">
          <w:rPr>
            <w:rStyle w:val="Hyperlink"/>
            <w:noProof/>
          </w:rPr>
        </w:r>
        <w:r w:rsidRPr="00431BB9">
          <w:rPr>
            <w:rStyle w:val="Hyperlink"/>
            <w:noProof/>
          </w:rPr>
          <w:fldChar w:fldCharType="separate"/>
        </w:r>
        <w:r w:rsidRPr="00431BB9">
          <w:rPr>
            <w:rStyle w:val="Hyperlink"/>
            <w:noProof/>
            <w:lang w:val="en-GB"/>
          </w:rPr>
          <w:t>2.1 Creating a new concordance</w:t>
        </w:r>
        <w:r>
          <w:rPr>
            <w:noProof/>
            <w:webHidden/>
          </w:rPr>
          <w:tab/>
        </w:r>
        <w:r>
          <w:rPr>
            <w:noProof/>
            <w:webHidden/>
          </w:rPr>
          <w:fldChar w:fldCharType="begin"/>
        </w:r>
        <w:r>
          <w:rPr>
            <w:noProof/>
            <w:webHidden/>
          </w:rPr>
          <w:instrText xml:space="preserve"> PAGEREF _Toc468802724 \h </w:instrText>
        </w:r>
        <w:r>
          <w:rPr>
            <w:noProof/>
            <w:webHidden/>
          </w:rPr>
        </w:r>
      </w:ins>
      <w:r>
        <w:rPr>
          <w:noProof/>
          <w:webHidden/>
        </w:rPr>
        <w:fldChar w:fldCharType="separate"/>
      </w:r>
      <w:ins w:id="57" w:author="fsnv625" w:date="2016-12-06T15:49:00Z">
        <w:r>
          <w:rPr>
            <w:noProof/>
            <w:webHidden/>
          </w:rPr>
          <w:t>13</w:t>
        </w:r>
        <w:r>
          <w:rPr>
            <w:noProof/>
            <w:webHidden/>
          </w:rPr>
          <w:fldChar w:fldCharType="end"/>
        </w:r>
        <w:r w:rsidRPr="00431BB9">
          <w:rPr>
            <w:rStyle w:val="Hyperlink"/>
            <w:noProof/>
          </w:rPr>
          <w:fldChar w:fldCharType="end"/>
        </w:r>
      </w:ins>
    </w:p>
    <w:p w14:paraId="18864CB2" w14:textId="77777777" w:rsidR="001E34C0" w:rsidRDefault="001E34C0">
      <w:pPr>
        <w:pStyle w:val="Verzeichnis2"/>
        <w:tabs>
          <w:tab w:val="right" w:leader="dot" w:pos="9062"/>
        </w:tabs>
        <w:rPr>
          <w:ins w:id="58" w:author="fsnv625" w:date="2016-12-06T15:49:00Z"/>
          <w:rFonts w:asciiTheme="minorHAnsi" w:eastAsiaTheme="minorEastAsia" w:hAnsiTheme="minorHAnsi" w:cstheme="minorBidi"/>
          <w:noProof/>
          <w:szCs w:val="22"/>
        </w:rPr>
      </w:pPr>
      <w:ins w:id="59" w:author="fsnv625" w:date="2016-12-06T15:49:00Z">
        <w:r w:rsidRPr="00431BB9">
          <w:rPr>
            <w:rStyle w:val="Hyperlink"/>
            <w:noProof/>
          </w:rPr>
          <w:fldChar w:fldCharType="begin"/>
        </w:r>
        <w:r w:rsidRPr="00431BB9">
          <w:rPr>
            <w:rStyle w:val="Hyperlink"/>
            <w:noProof/>
          </w:rPr>
          <w:instrText xml:space="preserve"> </w:instrText>
        </w:r>
        <w:r>
          <w:rPr>
            <w:noProof/>
          </w:rPr>
          <w:instrText>HYPERLINK \l "_Toc468802725"</w:instrText>
        </w:r>
        <w:r w:rsidRPr="00431BB9">
          <w:rPr>
            <w:rStyle w:val="Hyperlink"/>
            <w:noProof/>
          </w:rPr>
          <w:instrText xml:space="preserve"> </w:instrText>
        </w:r>
        <w:r w:rsidRPr="00431BB9">
          <w:rPr>
            <w:rStyle w:val="Hyperlink"/>
            <w:noProof/>
          </w:rPr>
        </w:r>
        <w:r w:rsidRPr="00431BB9">
          <w:rPr>
            <w:rStyle w:val="Hyperlink"/>
            <w:noProof/>
          </w:rPr>
          <w:fldChar w:fldCharType="separate"/>
        </w:r>
        <w:r w:rsidRPr="00431BB9">
          <w:rPr>
            <w:rStyle w:val="Hyperlink"/>
            <w:noProof/>
            <w:lang w:val="en-GB"/>
          </w:rPr>
          <w:t>2.2 Understanding concordances</w:t>
        </w:r>
        <w:r>
          <w:rPr>
            <w:noProof/>
            <w:webHidden/>
          </w:rPr>
          <w:tab/>
        </w:r>
        <w:r>
          <w:rPr>
            <w:noProof/>
            <w:webHidden/>
          </w:rPr>
          <w:fldChar w:fldCharType="begin"/>
        </w:r>
        <w:r>
          <w:rPr>
            <w:noProof/>
            <w:webHidden/>
          </w:rPr>
          <w:instrText xml:space="preserve"> PAGEREF _Toc468802725 \h </w:instrText>
        </w:r>
        <w:r>
          <w:rPr>
            <w:noProof/>
            <w:webHidden/>
          </w:rPr>
        </w:r>
      </w:ins>
      <w:r>
        <w:rPr>
          <w:noProof/>
          <w:webHidden/>
        </w:rPr>
        <w:fldChar w:fldCharType="separate"/>
      </w:r>
      <w:ins w:id="60" w:author="fsnv625" w:date="2016-12-06T15:49:00Z">
        <w:r>
          <w:rPr>
            <w:noProof/>
            <w:webHidden/>
          </w:rPr>
          <w:t>14</w:t>
        </w:r>
        <w:r>
          <w:rPr>
            <w:noProof/>
            <w:webHidden/>
          </w:rPr>
          <w:fldChar w:fldCharType="end"/>
        </w:r>
        <w:r w:rsidRPr="00431BB9">
          <w:rPr>
            <w:rStyle w:val="Hyperlink"/>
            <w:noProof/>
          </w:rPr>
          <w:fldChar w:fldCharType="end"/>
        </w:r>
      </w:ins>
    </w:p>
    <w:p w14:paraId="7338FC36" w14:textId="77777777" w:rsidR="001E34C0" w:rsidRDefault="001E34C0">
      <w:pPr>
        <w:pStyle w:val="Verzeichnis2"/>
        <w:tabs>
          <w:tab w:val="right" w:leader="dot" w:pos="9062"/>
        </w:tabs>
        <w:rPr>
          <w:ins w:id="61" w:author="fsnv625" w:date="2016-12-06T15:49:00Z"/>
          <w:rFonts w:asciiTheme="minorHAnsi" w:eastAsiaTheme="minorEastAsia" w:hAnsiTheme="minorHAnsi" w:cstheme="minorBidi"/>
          <w:noProof/>
          <w:szCs w:val="22"/>
        </w:rPr>
      </w:pPr>
      <w:ins w:id="62" w:author="fsnv625" w:date="2016-12-06T15:49:00Z">
        <w:r w:rsidRPr="00431BB9">
          <w:rPr>
            <w:rStyle w:val="Hyperlink"/>
            <w:noProof/>
          </w:rPr>
          <w:fldChar w:fldCharType="begin"/>
        </w:r>
        <w:r w:rsidRPr="00431BB9">
          <w:rPr>
            <w:rStyle w:val="Hyperlink"/>
            <w:noProof/>
          </w:rPr>
          <w:instrText xml:space="preserve"> </w:instrText>
        </w:r>
        <w:r>
          <w:rPr>
            <w:noProof/>
          </w:rPr>
          <w:instrText>HYPERLINK \l "_Toc468802726"</w:instrText>
        </w:r>
        <w:r w:rsidRPr="00431BB9">
          <w:rPr>
            <w:rStyle w:val="Hyperlink"/>
            <w:noProof/>
          </w:rPr>
          <w:instrText xml:space="preserve"> </w:instrText>
        </w:r>
        <w:r w:rsidRPr="00431BB9">
          <w:rPr>
            <w:rStyle w:val="Hyperlink"/>
            <w:noProof/>
          </w:rPr>
        </w:r>
        <w:r w:rsidRPr="00431BB9">
          <w:rPr>
            <w:rStyle w:val="Hyperlink"/>
            <w:noProof/>
          </w:rPr>
          <w:fldChar w:fldCharType="separate"/>
        </w:r>
        <w:r w:rsidRPr="00431BB9">
          <w:rPr>
            <w:rStyle w:val="Hyperlink"/>
            <w:noProof/>
            <w:lang w:val="en-GB"/>
          </w:rPr>
          <w:t>2.3 Going from a search result to the transcription</w:t>
        </w:r>
        <w:r>
          <w:rPr>
            <w:noProof/>
            <w:webHidden/>
          </w:rPr>
          <w:tab/>
        </w:r>
        <w:r>
          <w:rPr>
            <w:noProof/>
            <w:webHidden/>
          </w:rPr>
          <w:fldChar w:fldCharType="begin"/>
        </w:r>
        <w:r>
          <w:rPr>
            <w:noProof/>
            <w:webHidden/>
          </w:rPr>
          <w:instrText xml:space="preserve"> PAGEREF _Toc468802726 \h </w:instrText>
        </w:r>
        <w:r>
          <w:rPr>
            <w:noProof/>
            <w:webHidden/>
          </w:rPr>
        </w:r>
      </w:ins>
      <w:r>
        <w:rPr>
          <w:noProof/>
          <w:webHidden/>
        </w:rPr>
        <w:fldChar w:fldCharType="separate"/>
      </w:r>
      <w:ins w:id="63" w:author="fsnv625" w:date="2016-12-06T15:49:00Z">
        <w:r>
          <w:rPr>
            <w:noProof/>
            <w:webHidden/>
          </w:rPr>
          <w:t>15</w:t>
        </w:r>
        <w:r>
          <w:rPr>
            <w:noProof/>
            <w:webHidden/>
          </w:rPr>
          <w:fldChar w:fldCharType="end"/>
        </w:r>
        <w:r w:rsidRPr="00431BB9">
          <w:rPr>
            <w:rStyle w:val="Hyperlink"/>
            <w:noProof/>
          </w:rPr>
          <w:fldChar w:fldCharType="end"/>
        </w:r>
      </w:ins>
    </w:p>
    <w:p w14:paraId="6C30A29E" w14:textId="77777777" w:rsidR="001E34C0" w:rsidRDefault="001E34C0">
      <w:pPr>
        <w:pStyle w:val="Verzeichnis2"/>
        <w:tabs>
          <w:tab w:val="right" w:leader="dot" w:pos="9062"/>
        </w:tabs>
        <w:rPr>
          <w:ins w:id="64" w:author="fsnv625" w:date="2016-12-06T15:49:00Z"/>
          <w:rFonts w:asciiTheme="minorHAnsi" w:eastAsiaTheme="minorEastAsia" w:hAnsiTheme="minorHAnsi" w:cstheme="minorBidi"/>
          <w:noProof/>
          <w:szCs w:val="22"/>
        </w:rPr>
      </w:pPr>
      <w:ins w:id="65" w:author="fsnv625" w:date="2016-12-06T15:49:00Z">
        <w:r w:rsidRPr="00431BB9">
          <w:rPr>
            <w:rStyle w:val="Hyperlink"/>
            <w:noProof/>
          </w:rPr>
          <w:fldChar w:fldCharType="begin"/>
        </w:r>
        <w:r w:rsidRPr="00431BB9">
          <w:rPr>
            <w:rStyle w:val="Hyperlink"/>
            <w:noProof/>
          </w:rPr>
          <w:instrText xml:space="preserve"> </w:instrText>
        </w:r>
        <w:r>
          <w:rPr>
            <w:noProof/>
          </w:rPr>
          <w:instrText>HYPERLINK \l "_Toc468802727"</w:instrText>
        </w:r>
        <w:r w:rsidRPr="00431BB9">
          <w:rPr>
            <w:rStyle w:val="Hyperlink"/>
            <w:noProof/>
          </w:rPr>
          <w:instrText xml:space="preserve"> </w:instrText>
        </w:r>
        <w:r w:rsidRPr="00431BB9">
          <w:rPr>
            <w:rStyle w:val="Hyperlink"/>
            <w:noProof/>
          </w:rPr>
        </w:r>
        <w:r w:rsidRPr="00431BB9">
          <w:rPr>
            <w:rStyle w:val="Hyperlink"/>
            <w:noProof/>
          </w:rPr>
          <w:fldChar w:fldCharType="separate"/>
        </w:r>
        <w:r w:rsidRPr="00431BB9">
          <w:rPr>
            <w:rStyle w:val="Hyperlink"/>
            <w:noProof/>
            <w:lang w:val="en-GB"/>
          </w:rPr>
          <w:t>2.4 Using the Praat Panel</w:t>
        </w:r>
        <w:r>
          <w:rPr>
            <w:noProof/>
            <w:webHidden/>
          </w:rPr>
          <w:tab/>
        </w:r>
        <w:r>
          <w:rPr>
            <w:noProof/>
            <w:webHidden/>
          </w:rPr>
          <w:fldChar w:fldCharType="begin"/>
        </w:r>
        <w:r>
          <w:rPr>
            <w:noProof/>
            <w:webHidden/>
          </w:rPr>
          <w:instrText xml:space="preserve"> PAGEREF _Toc468802727 \h </w:instrText>
        </w:r>
        <w:r>
          <w:rPr>
            <w:noProof/>
            <w:webHidden/>
          </w:rPr>
        </w:r>
      </w:ins>
      <w:r>
        <w:rPr>
          <w:noProof/>
          <w:webHidden/>
        </w:rPr>
        <w:fldChar w:fldCharType="separate"/>
      </w:r>
      <w:ins w:id="66" w:author="fsnv625" w:date="2016-12-06T15:49:00Z">
        <w:r>
          <w:rPr>
            <w:noProof/>
            <w:webHidden/>
          </w:rPr>
          <w:t>17</w:t>
        </w:r>
        <w:r>
          <w:rPr>
            <w:noProof/>
            <w:webHidden/>
          </w:rPr>
          <w:fldChar w:fldCharType="end"/>
        </w:r>
        <w:r w:rsidRPr="00431BB9">
          <w:rPr>
            <w:rStyle w:val="Hyperlink"/>
            <w:noProof/>
          </w:rPr>
          <w:fldChar w:fldCharType="end"/>
        </w:r>
      </w:ins>
    </w:p>
    <w:p w14:paraId="20DB831B" w14:textId="77777777" w:rsidR="001E34C0" w:rsidRDefault="001E34C0">
      <w:pPr>
        <w:pStyle w:val="Verzeichnis2"/>
        <w:tabs>
          <w:tab w:val="right" w:leader="dot" w:pos="9062"/>
        </w:tabs>
        <w:rPr>
          <w:ins w:id="67" w:author="fsnv625" w:date="2016-12-06T15:49:00Z"/>
          <w:rFonts w:asciiTheme="minorHAnsi" w:eastAsiaTheme="minorEastAsia" w:hAnsiTheme="minorHAnsi" w:cstheme="minorBidi"/>
          <w:noProof/>
          <w:szCs w:val="22"/>
        </w:rPr>
      </w:pPr>
      <w:ins w:id="68" w:author="fsnv625" w:date="2016-12-06T15:49:00Z">
        <w:r w:rsidRPr="00431BB9">
          <w:rPr>
            <w:rStyle w:val="Hyperlink"/>
            <w:noProof/>
          </w:rPr>
          <w:fldChar w:fldCharType="begin"/>
        </w:r>
        <w:r w:rsidRPr="00431BB9">
          <w:rPr>
            <w:rStyle w:val="Hyperlink"/>
            <w:noProof/>
          </w:rPr>
          <w:instrText xml:space="preserve"> </w:instrText>
        </w:r>
        <w:r>
          <w:rPr>
            <w:noProof/>
          </w:rPr>
          <w:instrText>HYPERLINK \l "_Toc468802728"</w:instrText>
        </w:r>
        <w:r w:rsidRPr="00431BB9">
          <w:rPr>
            <w:rStyle w:val="Hyperlink"/>
            <w:noProof/>
          </w:rPr>
          <w:instrText xml:space="preserve"> </w:instrText>
        </w:r>
        <w:r w:rsidRPr="00431BB9">
          <w:rPr>
            <w:rStyle w:val="Hyperlink"/>
            <w:noProof/>
          </w:rPr>
        </w:r>
        <w:r w:rsidRPr="00431BB9">
          <w:rPr>
            <w:rStyle w:val="Hyperlink"/>
            <w:noProof/>
          </w:rPr>
          <w:fldChar w:fldCharType="separate"/>
        </w:r>
        <w:r w:rsidRPr="00431BB9">
          <w:rPr>
            <w:rStyle w:val="Hyperlink"/>
            <w:noProof/>
            <w:lang w:val="en-GB"/>
          </w:rPr>
          <w:t>2.5 Outputting and saving search results</w:t>
        </w:r>
        <w:r>
          <w:rPr>
            <w:noProof/>
            <w:webHidden/>
          </w:rPr>
          <w:tab/>
        </w:r>
        <w:r>
          <w:rPr>
            <w:noProof/>
            <w:webHidden/>
          </w:rPr>
          <w:fldChar w:fldCharType="begin"/>
        </w:r>
        <w:r>
          <w:rPr>
            <w:noProof/>
            <w:webHidden/>
          </w:rPr>
          <w:instrText xml:space="preserve"> PAGEREF _Toc468802728 \h </w:instrText>
        </w:r>
        <w:r>
          <w:rPr>
            <w:noProof/>
            <w:webHidden/>
          </w:rPr>
        </w:r>
      </w:ins>
      <w:r>
        <w:rPr>
          <w:noProof/>
          <w:webHidden/>
        </w:rPr>
        <w:fldChar w:fldCharType="separate"/>
      </w:r>
      <w:ins w:id="69" w:author="fsnv625" w:date="2016-12-06T15:49:00Z">
        <w:r>
          <w:rPr>
            <w:noProof/>
            <w:webHidden/>
          </w:rPr>
          <w:t>18</w:t>
        </w:r>
        <w:r>
          <w:rPr>
            <w:noProof/>
            <w:webHidden/>
          </w:rPr>
          <w:fldChar w:fldCharType="end"/>
        </w:r>
        <w:r w:rsidRPr="00431BB9">
          <w:rPr>
            <w:rStyle w:val="Hyperlink"/>
            <w:noProof/>
          </w:rPr>
          <w:fldChar w:fldCharType="end"/>
        </w:r>
      </w:ins>
    </w:p>
    <w:p w14:paraId="20417874" w14:textId="77777777" w:rsidR="001E34C0" w:rsidRDefault="001E34C0">
      <w:pPr>
        <w:pStyle w:val="Verzeichnis1"/>
        <w:tabs>
          <w:tab w:val="right" w:leader="dot" w:pos="9062"/>
        </w:tabs>
        <w:rPr>
          <w:ins w:id="70" w:author="fsnv625" w:date="2016-12-06T15:49:00Z"/>
          <w:rFonts w:asciiTheme="minorHAnsi" w:eastAsiaTheme="minorEastAsia" w:hAnsiTheme="minorHAnsi" w:cstheme="minorBidi"/>
          <w:noProof/>
          <w:szCs w:val="22"/>
        </w:rPr>
      </w:pPr>
      <w:ins w:id="71" w:author="fsnv625" w:date="2016-12-06T15:49:00Z">
        <w:r w:rsidRPr="00431BB9">
          <w:rPr>
            <w:rStyle w:val="Hyperlink"/>
            <w:noProof/>
          </w:rPr>
          <w:fldChar w:fldCharType="begin"/>
        </w:r>
        <w:r w:rsidRPr="00431BB9">
          <w:rPr>
            <w:rStyle w:val="Hyperlink"/>
            <w:noProof/>
          </w:rPr>
          <w:instrText xml:space="preserve"> </w:instrText>
        </w:r>
        <w:r>
          <w:rPr>
            <w:noProof/>
          </w:rPr>
          <w:instrText>HYPERLINK \l "_Toc468802729"</w:instrText>
        </w:r>
        <w:r w:rsidRPr="00431BB9">
          <w:rPr>
            <w:rStyle w:val="Hyperlink"/>
            <w:noProof/>
          </w:rPr>
          <w:instrText xml:space="preserve"> </w:instrText>
        </w:r>
        <w:r w:rsidRPr="00431BB9">
          <w:rPr>
            <w:rStyle w:val="Hyperlink"/>
            <w:noProof/>
          </w:rPr>
        </w:r>
        <w:r w:rsidRPr="00431BB9">
          <w:rPr>
            <w:rStyle w:val="Hyperlink"/>
            <w:noProof/>
          </w:rPr>
          <w:fldChar w:fldCharType="separate"/>
        </w:r>
        <w:r w:rsidRPr="00431BB9">
          <w:rPr>
            <w:rStyle w:val="Hyperlink"/>
            <w:noProof/>
            <w:lang w:val="en-GB"/>
          </w:rPr>
          <w:t>3. SEARCH EXPRESSIONS</w:t>
        </w:r>
        <w:r>
          <w:rPr>
            <w:noProof/>
            <w:webHidden/>
          </w:rPr>
          <w:tab/>
        </w:r>
        <w:r>
          <w:rPr>
            <w:noProof/>
            <w:webHidden/>
          </w:rPr>
          <w:fldChar w:fldCharType="begin"/>
        </w:r>
        <w:r>
          <w:rPr>
            <w:noProof/>
            <w:webHidden/>
          </w:rPr>
          <w:instrText xml:space="preserve"> PAGEREF _Toc468802729 \h </w:instrText>
        </w:r>
        <w:r>
          <w:rPr>
            <w:noProof/>
            <w:webHidden/>
          </w:rPr>
        </w:r>
      </w:ins>
      <w:r>
        <w:rPr>
          <w:noProof/>
          <w:webHidden/>
        </w:rPr>
        <w:fldChar w:fldCharType="separate"/>
      </w:r>
      <w:ins w:id="72" w:author="fsnv625" w:date="2016-12-06T15:49:00Z">
        <w:r>
          <w:rPr>
            <w:noProof/>
            <w:webHidden/>
          </w:rPr>
          <w:t>20</w:t>
        </w:r>
        <w:r>
          <w:rPr>
            <w:noProof/>
            <w:webHidden/>
          </w:rPr>
          <w:fldChar w:fldCharType="end"/>
        </w:r>
        <w:r w:rsidRPr="00431BB9">
          <w:rPr>
            <w:rStyle w:val="Hyperlink"/>
            <w:noProof/>
          </w:rPr>
          <w:fldChar w:fldCharType="end"/>
        </w:r>
      </w:ins>
    </w:p>
    <w:p w14:paraId="0AB6C539" w14:textId="77777777" w:rsidR="001E34C0" w:rsidRDefault="001E34C0">
      <w:pPr>
        <w:pStyle w:val="Verzeichnis2"/>
        <w:tabs>
          <w:tab w:val="right" w:leader="dot" w:pos="9062"/>
        </w:tabs>
        <w:rPr>
          <w:ins w:id="73" w:author="fsnv625" w:date="2016-12-06T15:49:00Z"/>
          <w:rFonts w:asciiTheme="minorHAnsi" w:eastAsiaTheme="minorEastAsia" w:hAnsiTheme="minorHAnsi" w:cstheme="minorBidi"/>
          <w:noProof/>
          <w:szCs w:val="22"/>
        </w:rPr>
      </w:pPr>
      <w:ins w:id="74" w:author="fsnv625" w:date="2016-12-06T15:49:00Z">
        <w:r w:rsidRPr="00431BB9">
          <w:rPr>
            <w:rStyle w:val="Hyperlink"/>
            <w:noProof/>
          </w:rPr>
          <w:fldChar w:fldCharType="begin"/>
        </w:r>
        <w:r w:rsidRPr="00431BB9">
          <w:rPr>
            <w:rStyle w:val="Hyperlink"/>
            <w:noProof/>
          </w:rPr>
          <w:instrText xml:space="preserve"> </w:instrText>
        </w:r>
        <w:r>
          <w:rPr>
            <w:noProof/>
          </w:rPr>
          <w:instrText>HYPERLINK \l "_Toc468802730"</w:instrText>
        </w:r>
        <w:r w:rsidRPr="00431BB9">
          <w:rPr>
            <w:rStyle w:val="Hyperlink"/>
            <w:noProof/>
          </w:rPr>
          <w:instrText xml:space="preserve"> </w:instrText>
        </w:r>
        <w:r w:rsidRPr="00431BB9">
          <w:rPr>
            <w:rStyle w:val="Hyperlink"/>
            <w:noProof/>
          </w:rPr>
        </w:r>
        <w:r w:rsidRPr="00431BB9">
          <w:rPr>
            <w:rStyle w:val="Hyperlink"/>
            <w:noProof/>
          </w:rPr>
          <w:fldChar w:fldCharType="separate"/>
        </w:r>
        <w:r w:rsidRPr="00431BB9">
          <w:rPr>
            <w:rStyle w:val="Hyperlink"/>
            <w:noProof/>
            <w:lang w:val="en-GB"/>
          </w:rPr>
          <w:t>3.1 Regular Expressions</w:t>
        </w:r>
        <w:r>
          <w:rPr>
            <w:noProof/>
            <w:webHidden/>
          </w:rPr>
          <w:tab/>
        </w:r>
        <w:r>
          <w:rPr>
            <w:noProof/>
            <w:webHidden/>
          </w:rPr>
          <w:fldChar w:fldCharType="begin"/>
        </w:r>
        <w:r>
          <w:rPr>
            <w:noProof/>
            <w:webHidden/>
          </w:rPr>
          <w:instrText xml:space="preserve"> PAGEREF _Toc468802730 \h </w:instrText>
        </w:r>
        <w:r>
          <w:rPr>
            <w:noProof/>
            <w:webHidden/>
          </w:rPr>
        </w:r>
      </w:ins>
      <w:r>
        <w:rPr>
          <w:noProof/>
          <w:webHidden/>
        </w:rPr>
        <w:fldChar w:fldCharType="separate"/>
      </w:r>
      <w:ins w:id="75" w:author="fsnv625" w:date="2016-12-06T15:49:00Z">
        <w:r>
          <w:rPr>
            <w:noProof/>
            <w:webHidden/>
          </w:rPr>
          <w:t>20</w:t>
        </w:r>
        <w:r>
          <w:rPr>
            <w:noProof/>
            <w:webHidden/>
          </w:rPr>
          <w:fldChar w:fldCharType="end"/>
        </w:r>
        <w:r w:rsidRPr="00431BB9">
          <w:rPr>
            <w:rStyle w:val="Hyperlink"/>
            <w:noProof/>
          </w:rPr>
          <w:fldChar w:fldCharType="end"/>
        </w:r>
      </w:ins>
    </w:p>
    <w:p w14:paraId="20B8CF56" w14:textId="77777777" w:rsidR="001E34C0" w:rsidRDefault="001E34C0">
      <w:pPr>
        <w:pStyle w:val="Verzeichnis2"/>
        <w:tabs>
          <w:tab w:val="right" w:leader="dot" w:pos="9062"/>
        </w:tabs>
        <w:rPr>
          <w:ins w:id="76" w:author="fsnv625" w:date="2016-12-06T15:49:00Z"/>
          <w:rFonts w:asciiTheme="minorHAnsi" w:eastAsiaTheme="minorEastAsia" w:hAnsiTheme="minorHAnsi" w:cstheme="minorBidi"/>
          <w:noProof/>
          <w:szCs w:val="22"/>
        </w:rPr>
      </w:pPr>
      <w:ins w:id="77" w:author="fsnv625" w:date="2016-12-06T15:49:00Z">
        <w:r w:rsidRPr="00431BB9">
          <w:rPr>
            <w:rStyle w:val="Hyperlink"/>
            <w:noProof/>
          </w:rPr>
          <w:fldChar w:fldCharType="begin"/>
        </w:r>
        <w:r w:rsidRPr="00431BB9">
          <w:rPr>
            <w:rStyle w:val="Hyperlink"/>
            <w:noProof/>
          </w:rPr>
          <w:instrText xml:space="preserve"> </w:instrText>
        </w:r>
        <w:r>
          <w:rPr>
            <w:noProof/>
          </w:rPr>
          <w:instrText>HYPERLINK \l "_Toc468802731"</w:instrText>
        </w:r>
        <w:r w:rsidRPr="00431BB9">
          <w:rPr>
            <w:rStyle w:val="Hyperlink"/>
            <w:noProof/>
          </w:rPr>
          <w:instrText xml:space="preserve"> </w:instrText>
        </w:r>
        <w:r w:rsidRPr="00431BB9">
          <w:rPr>
            <w:rStyle w:val="Hyperlink"/>
            <w:noProof/>
          </w:rPr>
        </w:r>
        <w:r w:rsidRPr="00431BB9">
          <w:rPr>
            <w:rStyle w:val="Hyperlink"/>
            <w:noProof/>
          </w:rPr>
          <w:fldChar w:fldCharType="separate"/>
        </w:r>
        <w:r w:rsidRPr="00431BB9">
          <w:rPr>
            <w:rStyle w:val="Hyperlink"/>
            <w:noProof/>
            <w:lang w:val="en-GB"/>
          </w:rPr>
          <w:t>3.2 XPath Expressions</w:t>
        </w:r>
        <w:r>
          <w:rPr>
            <w:noProof/>
            <w:webHidden/>
          </w:rPr>
          <w:tab/>
        </w:r>
        <w:r>
          <w:rPr>
            <w:noProof/>
            <w:webHidden/>
          </w:rPr>
          <w:fldChar w:fldCharType="begin"/>
        </w:r>
        <w:r>
          <w:rPr>
            <w:noProof/>
            <w:webHidden/>
          </w:rPr>
          <w:instrText xml:space="preserve"> PAGEREF _Toc468802731 \h </w:instrText>
        </w:r>
        <w:r>
          <w:rPr>
            <w:noProof/>
            <w:webHidden/>
          </w:rPr>
        </w:r>
      </w:ins>
      <w:r>
        <w:rPr>
          <w:noProof/>
          <w:webHidden/>
        </w:rPr>
        <w:fldChar w:fldCharType="separate"/>
      </w:r>
      <w:ins w:id="78" w:author="fsnv625" w:date="2016-12-06T15:49:00Z">
        <w:r>
          <w:rPr>
            <w:noProof/>
            <w:webHidden/>
          </w:rPr>
          <w:t>24</w:t>
        </w:r>
        <w:r>
          <w:rPr>
            <w:noProof/>
            <w:webHidden/>
          </w:rPr>
          <w:fldChar w:fldCharType="end"/>
        </w:r>
        <w:r w:rsidRPr="00431BB9">
          <w:rPr>
            <w:rStyle w:val="Hyperlink"/>
            <w:noProof/>
          </w:rPr>
          <w:fldChar w:fldCharType="end"/>
        </w:r>
      </w:ins>
    </w:p>
    <w:p w14:paraId="6CF6CF7C" w14:textId="77777777" w:rsidR="001E34C0" w:rsidRDefault="001E34C0">
      <w:pPr>
        <w:pStyle w:val="Verzeichnis1"/>
        <w:tabs>
          <w:tab w:val="right" w:leader="dot" w:pos="9062"/>
        </w:tabs>
        <w:rPr>
          <w:ins w:id="79" w:author="fsnv625" w:date="2016-12-06T15:49:00Z"/>
          <w:rFonts w:asciiTheme="minorHAnsi" w:eastAsiaTheme="minorEastAsia" w:hAnsiTheme="minorHAnsi" w:cstheme="minorBidi"/>
          <w:noProof/>
          <w:szCs w:val="22"/>
        </w:rPr>
      </w:pPr>
      <w:ins w:id="80" w:author="fsnv625" w:date="2016-12-06T15:49:00Z">
        <w:r w:rsidRPr="00431BB9">
          <w:rPr>
            <w:rStyle w:val="Hyperlink"/>
            <w:noProof/>
          </w:rPr>
          <w:fldChar w:fldCharType="begin"/>
        </w:r>
        <w:r w:rsidRPr="00431BB9">
          <w:rPr>
            <w:rStyle w:val="Hyperlink"/>
            <w:noProof/>
          </w:rPr>
          <w:instrText xml:space="preserve"> </w:instrText>
        </w:r>
        <w:r>
          <w:rPr>
            <w:noProof/>
          </w:rPr>
          <w:instrText>HYPERLINK \l "_Toc468802732"</w:instrText>
        </w:r>
        <w:r w:rsidRPr="00431BB9">
          <w:rPr>
            <w:rStyle w:val="Hyperlink"/>
            <w:noProof/>
          </w:rPr>
          <w:instrText xml:space="preserve"> </w:instrText>
        </w:r>
        <w:r w:rsidRPr="00431BB9">
          <w:rPr>
            <w:rStyle w:val="Hyperlink"/>
            <w:noProof/>
          </w:rPr>
        </w:r>
        <w:r w:rsidRPr="00431BB9">
          <w:rPr>
            <w:rStyle w:val="Hyperlink"/>
            <w:noProof/>
          </w:rPr>
          <w:fldChar w:fldCharType="separate"/>
        </w:r>
        <w:r w:rsidRPr="00431BB9">
          <w:rPr>
            <w:rStyle w:val="Hyperlink"/>
            <w:noProof/>
            <w:lang w:val="en-GB"/>
          </w:rPr>
          <w:t>4. DISPLAYING METADATA</w:t>
        </w:r>
        <w:r>
          <w:rPr>
            <w:noProof/>
            <w:webHidden/>
          </w:rPr>
          <w:tab/>
        </w:r>
        <w:r>
          <w:rPr>
            <w:noProof/>
            <w:webHidden/>
          </w:rPr>
          <w:fldChar w:fldCharType="begin"/>
        </w:r>
        <w:r>
          <w:rPr>
            <w:noProof/>
            <w:webHidden/>
          </w:rPr>
          <w:instrText xml:space="preserve"> PAGEREF _Toc468802732 \h </w:instrText>
        </w:r>
        <w:r>
          <w:rPr>
            <w:noProof/>
            <w:webHidden/>
          </w:rPr>
        </w:r>
      </w:ins>
      <w:r>
        <w:rPr>
          <w:noProof/>
          <w:webHidden/>
        </w:rPr>
        <w:fldChar w:fldCharType="separate"/>
      </w:r>
      <w:ins w:id="81" w:author="fsnv625" w:date="2016-12-06T15:49:00Z">
        <w:r>
          <w:rPr>
            <w:noProof/>
            <w:webHidden/>
          </w:rPr>
          <w:t>26</w:t>
        </w:r>
        <w:r>
          <w:rPr>
            <w:noProof/>
            <w:webHidden/>
          </w:rPr>
          <w:fldChar w:fldCharType="end"/>
        </w:r>
        <w:r w:rsidRPr="00431BB9">
          <w:rPr>
            <w:rStyle w:val="Hyperlink"/>
            <w:noProof/>
          </w:rPr>
          <w:fldChar w:fldCharType="end"/>
        </w:r>
      </w:ins>
    </w:p>
    <w:p w14:paraId="5382BF8E" w14:textId="77777777" w:rsidR="001E34C0" w:rsidRDefault="001E34C0">
      <w:pPr>
        <w:pStyle w:val="Verzeichnis1"/>
        <w:tabs>
          <w:tab w:val="right" w:leader="dot" w:pos="9062"/>
        </w:tabs>
        <w:rPr>
          <w:ins w:id="82" w:author="fsnv625" w:date="2016-12-06T15:49:00Z"/>
          <w:rFonts w:asciiTheme="minorHAnsi" w:eastAsiaTheme="minorEastAsia" w:hAnsiTheme="minorHAnsi" w:cstheme="minorBidi"/>
          <w:noProof/>
          <w:szCs w:val="22"/>
        </w:rPr>
      </w:pPr>
      <w:ins w:id="83" w:author="fsnv625" w:date="2016-12-06T15:49:00Z">
        <w:r w:rsidRPr="00431BB9">
          <w:rPr>
            <w:rStyle w:val="Hyperlink"/>
            <w:noProof/>
          </w:rPr>
          <w:fldChar w:fldCharType="begin"/>
        </w:r>
        <w:r w:rsidRPr="00431BB9">
          <w:rPr>
            <w:rStyle w:val="Hyperlink"/>
            <w:noProof/>
          </w:rPr>
          <w:instrText xml:space="preserve"> </w:instrText>
        </w:r>
        <w:r>
          <w:rPr>
            <w:noProof/>
          </w:rPr>
          <w:instrText>HYPERLINK \l "_Toc468802733"</w:instrText>
        </w:r>
        <w:r w:rsidRPr="00431BB9">
          <w:rPr>
            <w:rStyle w:val="Hyperlink"/>
            <w:noProof/>
          </w:rPr>
          <w:instrText xml:space="preserve"> </w:instrText>
        </w:r>
        <w:r w:rsidRPr="00431BB9">
          <w:rPr>
            <w:rStyle w:val="Hyperlink"/>
            <w:noProof/>
          </w:rPr>
        </w:r>
        <w:r w:rsidRPr="00431BB9">
          <w:rPr>
            <w:rStyle w:val="Hyperlink"/>
            <w:noProof/>
          </w:rPr>
          <w:fldChar w:fldCharType="separate"/>
        </w:r>
        <w:r w:rsidRPr="00431BB9">
          <w:rPr>
            <w:rStyle w:val="Hyperlink"/>
            <w:noProof/>
            <w:lang w:val="en-GB"/>
          </w:rPr>
          <w:t>5. ADDING ANALYSIS COLUMNS</w:t>
        </w:r>
        <w:r>
          <w:rPr>
            <w:noProof/>
            <w:webHidden/>
          </w:rPr>
          <w:tab/>
        </w:r>
        <w:r>
          <w:rPr>
            <w:noProof/>
            <w:webHidden/>
          </w:rPr>
          <w:fldChar w:fldCharType="begin"/>
        </w:r>
        <w:r>
          <w:rPr>
            <w:noProof/>
            <w:webHidden/>
          </w:rPr>
          <w:instrText xml:space="preserve"> PAGEREF _Toc468802733 \h </w:instrText>
        </w:r>
        <w:r>
          <w:rPr>
            <w:noProof/>
            <w:webHidden/>
          </w:rPr>
        </w:r>
      </w:ins>
      <w:r>
        <w:rPr>
          <w:noProof/>
          <w:webHidden/>
        </w:rPr>
        <w:fldChar w:fldCharType="separate"/>
      </w:r>
      <w:ins w:id="84" w:author="fsnv625" w:date="2016-12-06T15:49:00Z">
        <w:r>
          <w:rPr>
            <w:noProof/>
            <w:webHidden/>
          </w:rPr>
          <w:t>27</w:t>
        </w:r>
        <w:r>
          <w:rPr>
            <w:noProof/>
            <w:webHidden/>
          </w:rPr>
          <w:fldChar w:fldCharType="end"/>
        </w:r>
        <w:r w:rsidRPr="00431BB9">
          <w:rPr>
            <w:rStyle w:val="Hyperlink"/>
            <w:noProof/>
          </w:rPr>
          <w:fldChar w:fldCharType="end"/>
        </w:r>
      </w:ins>
    </w:p>
    <w:p w14:paraId="59FB9FFF" w14:textId="77777777" w:rsidR="001E34C0" w:rsidRDefault="001E34C0">
      <w:pPr>
        <w:pStyle w:val="Verzeichnis1"/>
        <w:tabs>
          <w:tab w:val="right" w:leader="dot" w:pos="9062"/>
        </w:tabs>
        <w:rPr>
          <w:ins w:id="85" w:author="fsnv625" w:date="2016-12-06T15:49:00Z"/>
          <w:rFonts w:asciiTheme="minorHAnsi" w:eastAsiaTheme="minorEastAsia" w:hAnsiTheme="minorHAnsi" w:cstheme="minorBidi"/>
          <w:noProof/>
          <w:szCs w:val="22"/>
        </w:rPr>
      </w:pPr>
      <w:ins w:id="86" w:author="fsnv625" w:date="2016-12-06T15:49:00Z">
        <w:r w:rsidRPr="00431BB9">
          <w:rPr>
            <w:rStyle w:val="Hyperlink"/>
            <w:noProof/>
          </w:rPr>
          <w:fldChar w:fldCharType="begin"/>
        </w:r>
        <w:r w:rsidRPr="00431BB9">
          <w:rPr>
            <w:rStyle w:val="Hyperlink"/>
            <w:noProof/>
          </w:rPr>
          <w:instrText xml:space="preserve"> </w:instrText>
        </w:r>
        <w:r>
          <w:rPr>
            <w:noProof/>
          </w:rPr>
          <w:instrText>HYPERLINK \l "_Toc468802734"</w:instrText>
        </w:r>
        <w:r w:rsidRPr="00431BB9">
          <w:rPr>
            <w:rStyle w:val="Hyperlink"/>
            <w:noProof/>
          </w:rPr>
          <w:instrText xml:space="preserve"> </w:instrText>
        </w:r>
        <w:r w:rsidRPr="00431BB9">
          <w:rPr>
            <w:rStyle w:val="Hyperlink"/>
            <w:noProof/>
          </w:rPr>
        </w:r>
        <w:r w:rsidRPr="00431BB9">
          <w:rPr>
            <w:rStyle w:val="Hyperlink"/>
            <w:noProof/>
          </w:rPr>
          <w:fldChar w:fldCharType="separate"/>
        </w:r>
        <w:r w:rsidRPr="00431BB9">
          <w:rPr>
            <w:rStyle w:val="Hyperlink"/>
            <w:noProof/>
            <w:lang w:val="en-GB"/>
          </w:rPr>
          <w:t>6. ADDING ANNOTATION COLUMNS</w:t>
        </w:r>
        <w:r>
          <w:rPr>
            <w:noProof/>
            <w:webHidden/>
          </w:rPr>
          <w:tab/>
        </w:r>
        <w:r>
          <w:rPr>
            <w:noProof/>
            <w:webHidden/>
          </w:rPr>
          <w:fldChar w:fldCharType="begin"/>
        </w:r>
        <w:r>
          <w:rPr>
            <w:noProof/>
            <w:webHidden/>
          </w:rPr>
          <w:instrText xml:space="preserve"> PAGEREF _Toc468802734 \h </w:instrText>
        </w:r>
        <w:r>
          <w:rPr>
            <w:noProof/>
            <w:webHidden/>
          </w:rPr>
        </w:r>
      </w:ins>
      <w:r>
        <w:rPr>
          <w:noProof/>
          <w:webHidden/>
        </w:rPr>
        <w:fldChar w:fldCharType="separate"/>
      </w:r>
      <w:ins w:id="87" w:author="fsnv625" w:date="2016-12-06T15:49:00Z">
        <w:r>
          <w:rPr>
            <w:noProof/>
            <w:webHidden/>
          </w:rPr>
          <w:t>30</w:t>
        </w:r>
        <w:r>
          <w:rPr>
            <w:noProof/>
            <w:webHidden/>
          </w:rPr>
          <w:fldChar w:fldCharType="end"/>
        </w:r>
        <w:r w:rsidRPr="00431BB9">
          <w:rPr>
            <w:rStyle w:val="Hyperlink"/>
            <w:noProof/>
          </w:rPr>
          <w:fldChar w:fldCharType="end"/>
        </w:r>
      </w:ins>
    </w:p>
    <w:p w14:paraId="2535EBAE" w14:textId="77777777" w:rsidR="001E34C0" w:rsidRDefault="001E34C0">
      <w:pPr>
        <w:pStyle w:val="Verzeichnis1"/>
        <w:tabs>
          <w:tab w:val="right" w:leader="dot" w:pos="9062"/>
        </w:tabs>
        <w:rPr>
          <w:ins w:id="88" w:author="fsnv625" w:date="2016-12-06T15:49:00Z"/>
          <w:rFonts w:asciiTheme="minorHAnsi" w:eastAsiaTheme="minorEastAsia" w:hAnsiTheme="minorHAnsi" w:cstheme="minorBidi"/>
          <w:noProof/>
          <w:szCs w:val="22"/>
        </w:rPr>
      </w:pPr>
      <w:ins w:id="89" w:author="fsnv625" w:date="2016-12-06T15:49:00Z">
        <w:r w:rsidRPr="00431BB9">
          <w:rPr>
            <w:rStyle w:val="Hyperlink"/>
            <w:noProof/>
          </w:rPr>
          <w:fldChar w:fldCharType="begin"/>
        </w:r>
        <w:r w:rsidRPr="00431BB9">
          <w:rPr>
            <w:rStyle w:val="Hyperlink"/>
            <w:noProof/>
          </w:rPr>
          <w:instrText xml:space="preserve"> </w:instrText>
        </w:r>
        <w:r>
          <w:rPr>
            <w:noProof/>
          </w:rPr>
          <w:instrText>HYPERLINK \l "_Toc468802735"</w:instrText>
        </w:r>
        <w:r w:rsidRPr="00431BB9">
          <w:rPr>
            <w:rStyle w:val="Hyperlink"/>
            <w:noProof/>
          </w:rPr>
          <w:instrText xml:space="preserve"> </w:instrText>
        </w:r>
        <w:r w:rsidRPr="00431BB9">
          <w:rPr>
            <w:rStyle w:val="Hyperlink"/>
            <w:noProof/>
          </w:rPr>
        </w:r>
        <w:r w:rsidRPr="00431BB9">
          <w:rPr>
            <w:rStyle w:val="Hyperlink"/>
            <w:noProof/>
          </w:rPr>
          <w:fldChar w:fldCharType="separate"/>
        </w:r>
        <w:r w:rsidRPr="00431BB9">
          <w:rPr>
            <w:rStyle w:val="Hyperlink"/>
            <w:noProof/>
            <w:lang w:val="en-GB"/>
          </w:rPr>
          <w:t>7. FILTERING SEARCH RESULTS</w:t>
        </w:r>
        <w:r>
          <w:rPr>
            <w:noProof/>
            <w:webHidden/>
          </w:rPr>
          <w:tab/>
        </w:r>
        <w:r>
          <w:rPr>
            <w:noProof/>
            <w:webHidden/>
          </w:rPr>
          <w:fldChar w:fldCharType="begin"/>
        </w:r>
        <w:r>
          <w:rPr>
            <w:noProof/>
            <w:webHidden/>
          </w:rPr>
          <w:instrText xml:space="preserve"> PAGEREF _Toc468802735 \h </w:instrText>
        </w:r>
        <w:r>
          <w:rPr>
            <w:noProof/>
            <w:webHidden/>
          </w:rPr>
        </w:r>
      </w:ins>
      <w:r>
        <w:rPr>
          <w:noProof/>
          <w:webHidden/>
        </w:rPr>
        <w:fldChar w:fldCharType="separate"/>
      </w:r>
      <w:ins w:id="90" w:author="fsnv625" w:date="2016-12-06T15:49:00Z">
        <w:r>
          <w:rPr>
            <w:noProof/>
            <w:webHidden/>
          </w:rPr>
          <w:t>30</w:t>
        </w:r>
        <w:r>
          <w:rPr>
            <w:noProof/>
            <w:webHidden/>
          </w:rPr>
          <w:fldChar w:fldCharType="end"/>
        </w:r>
        <w:r w:rsidRPr="00431BB9">
          <w:rPr>
            <w:rStyle w:val="Hyperlink"/>
            <w:noProof/>
          </w:rPr>
          <w:fldChar w:fldCharType="end"/>
        </w:r>
      </w:ins>
    </w:p>
    <w:p w14:paraId="209F3739" w14:textId="77777777" w:rsidR="001E34C0" w:rsidRDefault="001E34C0">
      <w:pPr>
        <w:pStyle w:val="Verzeichnis1"/>
        <w:tabs>
          <w:tab w:val="right" w:leader="dot" w:pos="9062"/>
        </w:tabs>
        <w:rPr>
          <w:ins w:id="91" w:author="fsnv625" w:date="2016-12-06T15:49:00Z"/>
          <w:rFonts w:asciiTheme="minorHAnsi" w:eastAsiaTheme="minorEastAsia" w:hAnsiTheme="minorHAnsi" w:cstheme="minorBidi"/>
          <w:noProof/>
          <w:szCs w:val="22"/>
        </w:rPr>
      </w:pPr>
      <w:ins w:id="92" w:author="fsnv625" w:date="2016-12-06T15:49:00Z">
        <w:r w:rsidRPr="00431BB9">
          <w:rPr>
            <w:rStyle w:val="Hyperlink"/>
            <w:noProof/>
          </w:rPr>
          <w:fldChar w:fldCharType="begin"/>
        </w:r>
        <w:r w:rsidRPr="00431BB9">
          <w:rPr>
            <w:rStyle w:val="Hyperlink"/>
            <w:noProof/>
          </w:rPr>
          <w:instrText xml:space="preserve"> </w:instrText>
        </w:r>
        <w:r>
          <w:rPr>
            <w:noProof/>
          </w:rPr>
          <w:instrText>HYPERLINK \l "_Toc468802736"</w:instrText>
        </w:r>
        <w:r w:rsidRPr="00431BB9">
          <w:rPr>
            <w:rStyle w:val="Hyperlink"/>
            <w:noProof/>
          </w:rPr>
          <w:instrText xml:space="preserve"> </w:instrText>
        </w:r>
        <w:r w:rsidRPr="00431BB9">
          <w:rPr>
            <w:rStyle w:val="Hyperlink"/>
            <w:noProof/>
          </w:rPr>
        </w:r>
        <w:r w:rsidRPr="00431BB9">
          <w:rPr>
            <w:rStyle w:val="Hyperlink"/>
            <w:noProof/>
          </w:rPr>
          <w:fldChar w:fldCharType="separate"/>
        </w:r>
        <w:r w:rsidRPr="00431BB9">
          <w:rPr>
            <w:rStyle w:val="Hyperlink"/>
            <w:noProof/>
            <w:lang w:val="en-GB"/>
          </w:rPr>
          <w:t>8. USING WORD LISTS</w:t>
        </w:r>
        <w:r>
          <w:rPr>
            <w:noProof/>
            <w:webHidden/>
          </w:rPr>
          <w:tab/>
        </w:r>
        <w:r>
          <w:rPr>
            <w:noProof/>
            <w:webHidden/>
          </w:rPr>
          <w:fldChar w:fldCharType="begin"/>
        </w:r>
        <w:r>
          <w:rPr>
            <w:noProof/>
            <w:webHidden/>
          </w:rPr>
          <w:instrText xml:space="preserve"> PAGEREF _Toc468802736 \h </w:instrText>
        </w:r>
        <w:r>
          <w:rPr>
            <w:noProof/>
            <w:webHidden/>
          </w:rPr>
        </w:r>
      </w:ins>
      <w:r>
        <w:rPr>
          <w:noProof/>
          <w:webHidden/>
        </w:rPr>
        <w:fldChar w:fldCharType="separate"/>
      </w:r>
      <w:ins w:id="93" w:author="fsnv625" w:date="2016-12-06T15:49:00Z">
        <w:r>
          <w:rPr>
            <w:noProof/>
            <w:webHidden/>
          </w:rPr>
          <w:t>34</w:t>
        </w:r>
        <w:r>
          <w:rPr>
            <w:noProof/>
            <w:webHidden/>
          </w:rPr>
          <w:fldChar w:fldCharType="end"/>
        </w:r>
        <w:r w:rsidRPr="00431BB9">
          <w:rPr>
            <w:rStyle w:val="Hyperlink"/>
            <w:noProof/>
          </w:rPr>
          <w:fldChar w:fldCharType="end"/>
        </w:r>
      </w:ins>
    </w:p>
    <w:p w14:paraId="1716445A" w14:textId="77777777" w:rsidR="001E34C0" w:rsidRDefault="001E34C0">
      <w:pPr>
        <w:pStyle w:val="Verzeichnis1"/>
        <w:tabs>
          <w:tab w:val="right" w:leader="dot" w:pos="9062"/>
        </w:tabs>
        <w:rPr>
          <w:ins w:id="94" w:author="fsnv625" w:date="2016-12-06T15:49:00Z"/>
          <w:rFonts w:asciiTheme="minorHAnsi" w:eastAsiaTheme="minorEastAsia" w:hAnsiTheme="minorHAnsi" w:cstheme="minorBidi"/>
          <w:noProof/>
          <w:szCs w:val="22"/>
        </w:rPr>
      </w:pPr>
      <w:ins w:id="95" w:author="fsnv625" w:date="2016-12-06T15:49:00Z">
        <w:r w:rsidRPr="00431BB9">
          <w:rPr>
            <w:rStyle w:val="Hyperlink"/>
            <w:noProof/>
          </w:rPr>
          <w:fldChar w:fldCharType="begin"/>
        </w:r>
        <w:r w:rsidRPr="00431BB9">
          <w:rPr>
            <w:rStyle w:val="Hyperlink"/>
            <w:noProof/>
          </w:rPr>
          <w:instrText xml:space="preserve"> </w:instrText>
        </w:r>
        <w:r>
          <w:rPr>
            <w:noProof/>
          </w:rPr>
          <w:instrText>HYPERLINK \l "_Toc468802737"</w:instrText>
        </w:r>
        <w:r w:rsidRPr="00431BB9">
          <w:rPr>
            <w:rStyle w:val="Hyperlink"/>
            <w:noProof/>
          </w:rPr>
          <w:instrText xml:space="preserve"> </w:instrText>
        </w:r>
        <w:r w:rsidRPr="00431BB9">
          <w:rPr>
            <w:rStyle w:val="Hyperlink"/>
            <w:noProof/>
          </w:rPr>
        </w:r>
        <w:r w:rsidRPr="00431BB9">
          <w:rPr>
            <w:rStyle w:val="Hyperlink"/>
            <w:noProof/>
          </w:rPr>
          <w:fldChar w:fldCharType="separate"/>
        </w:r>
        <w:r w:rsidRPr="00431BB9">
          <w:rPr>
            <w:rStyle w:val="Hyperlink"/>
            <w:noProof/>
            <w:lang w:val="en-GB"/>
          </w:rPr>
          <w:t>9. DIFFERENT TYPES OF SEARCHES</w:t>
        </w:r>
        <w:r>
          <w:rPr>
            <w:noProof/>
            <w:webHidden/>
          </w:rPr>
          <w:tab/>
        </w:r>
        <w:r>
          <w:rPr>
            <w:noProof/>
            <w:webHidden/>
          </w:rPr>
          <w:fldChar w:fldCharType="begin"/>
        </w:r>
        <w:r>
          <w:rPr>
            <w:noProof/>
            <w:webHidden/>
          </w:rPr>
          <w:instrText xml:space="preserve"> PAGEREF _Toc468802737 \h </w:instrText>
        </w:r>
        <w:r>
          <w:rPr>
            <w:noProof/>
            <w:webHidden/>
          </w:rPr>
        </w:r>
      </w:ins>
      <w:r>
        <w:rPr>
          <w:noProof/>
          <w:webHidden/>
        </w:rPr>
        <w:fldChar w:fldCharType="separate"/>
      </w:r>
      <w:ins w:id="96" w:author="fsnv625" w:date="2016-12-06T15:49:00Z">
        <w:r>
          <w:rPr>
            <w:noProof/>
            <w:webHidden/>
          </w:rPr>
          <w:t>37</w:t>
        </w:r>
        <w:r>
          <w:rPr>
            <w:noProof/>
            <w:webHidden/>
          </w:rPr>
          <w:fldChar w:fldCharType="end"/>
        </w:r>
        <w:r w:rsidRPr="00431BB9">
          <w:rPr>
            <w:rStyle w:val="Hyperlink"/>
            <w:noProof/>
          </w:rPr>
          <w:fldChar w:fldCharType="end"/>
        </w:r>
      </w:ins>
    </w:p>
    <w:p w14:paraId="4C48DE7A" w14:textId="77777777" w:rsidR="001E34C0" w:rsidRDefault="001E34C0">
      <w:pPr>
        <w:pStyle w:val="Verzeichnis2"/>
        <w:tabs>
          <w:tab w:val="right" w:leader="dot" w:pos="9062"/>
        </w:tabs>
        <w:rPr>
          <w:ins w:id="97" w:author="fsnv625" w:date="2016-12-06T15:49:00Z"/>
          <w:rFonts w:asciiTheme="minorHAnsi" w:eastAsiaTheme="minorEastAsia" w:hAnsiTheme="minorHAnsi" w:cstheme="minorBidi"/>
          <w:noProof/>
          <w:szCs w:val="22"/>
        </w:rPr>
      </w:pPr>
      <w:ins w:id="98" w:author="fsnv625" w:date="2016-12-06T15:49:00Z">
        <w:r w:rsidRPr="00431BB9">
          <w:rPr>
            <w:rStyle w:val="Hyperlink"/>
            <w:noProof/>
          </w:rPr>
          <w:fldChar w:fldCharType="begin"/>
        </w:r>
        <w:r w:rsidRPr="00431BB9">
          <w:rPr>
            <w:rStyle w:val="Hyperlink"/>
            <w:noProof/>
          </w:rPr>
          <w:instrText xml:space="preserve"> </w:instrText>
        </w:r>
        <w:r>
          <w:rPr>
            <w:noProof/>
          </w:rPr>
          <w:instrText>HYPERLINK \l "_Toc468802738"</w:instrText>
        </w:r>
        <w:r w:rsidRPr="00431BB9">
          <w:rPr>
            <w:rStyle w:val="Hyperlink"/>
            <w:noProof/>
          </w:rPr>
          <w:instrText xml:space="preserve"> </w:instrText>
        </w:r>
        <w:r w:rsidRPr="00431BB9">
          <w:rPr>
            <w:rStyle w:val="Hyperlink"/>
            <w:noProof/>
          </w:rPr>
        </w:r>
        <w:r w:rsidRPr="00431BB9">
          <w:rPr>
            <w:rStyle w:val="Hyperlink"/>
            <w:noProof/>
          </w:rPr>
          <w:fldChar w:fldCharType="separate"/>
        </w:r>
        <w:r w:rsidRPr="00431BB9">
          <w:rPr>
            <w:rStyle w:val="Hyperlink"/>
            <w:noProof/>
            <w:lang w:val="en-GB"/>
          </w:rPr>
          <w:t>9.1 Regular Expression Search over Transcription tiers [RegEx (T)]</w:t>
        </w:r>
        <w:r>
          <w:rPr>
            <w:noProof/>
            <w:webHidden/>
          </w:rPr>
          <w:tab/>
        </w:r>
        <w:r>
          <w:rPr>
            <w:noProof/>
            <w:webHidden/>
          </w:rPr>
          <w:fldChar w:fldCharType="begin"/>
        </w:r>
        <w:r>
          <w:rPr>
            <w:noProof/>
            <w:webHidden/>
          </w:rPr>
          <w:instrText xml:space="preserve"> PAGEREF _Toc468802738 \h </w:instrText>
        </w:r>
        <w:r>
          <w:rPr>
            <w:noProof/>
            <w:webHidden/>
          </w:rPr>
        </w:r>
      </w:ins>
      <w:r>
        <w:rPr>
          <w:noProof/>
          <w:webHidden/>
        </w:rPr>
        <w:fldChar w:fldCharType="separate"/>
      </w:r>
      <w:ins w:id="99" w:author="fsnv625" w:date="2016-12-06T15:49:00Z">
        <w:r>
          <w:rPr>
            <w:noProof/>
            <w:webHidden/>
          </w:rPr>
          <w:t>37</w:t>
        </w:r>
        <w:r>
          <w:rPr>
            <w:noProof/>
            <w:webHidden/>
          </w:rPr>
          <w:fldChar w:fldCharType="end"/>
        </w:r>
        <w:r w:rsidRPr="00431BB9">
          <w:rPr>
            <w:rStyle w:val="Hyperlink"/>
            <w:noProof/>
          </w:rPr>
          <w:fldChar w:fldCharType="end"/>
        </w:r>
      </w:ins>
    </w:p>
    <w:p w14:paraId="228BC77D" w14:textId="77777777" w:rsidR="001E34C0" w:rsidRDefault="001E34C0">
      <w:pPr>
        <w:pStyle w:val="Verzeichnis2"/>
        <w:tabs>
          <w:tab w:val="right" w:leader="dot" w:pos="9062"/>
        </w:tabs>
        <w:rPr>
          <w:ins w:id="100" w:author="fsnv625" w:date="2016-12-06T15:49:00Z"/>
          <w:rFonts w:asciiTheme="minorHAnsi" w:eastAsiaTheme="minorEastAsia" w:hAnsiTheme="minorHAnsi" w:cstheme="minorBidi"/>
          <w:noProof/>
          <w:szCs w:val="22"/>
        </w:rPr>
      </w:pPr>
      <w:ins w:id="101" w:author="fsnv625" w:date="2016-12-06T15:49:00Z">
        <w:r w:rsidRPr="00431BB9">
          <w:rPr>
            <w:rStyle w:val="Hyperlink"/>
            <w:noProof/>
          </w:rPr>
          <w:fldChar w:fldCharType="begin"/>
        </w:r>
        <w:r w:rsidRPr="00431BB9">
          <w:rPr>
            <w:rStyle w:val="Hyperlink"/>
            <w:noProof/>
          </w:rPr>
          <w:instrText xml:space="preserve"> </w:instrText>
        </w:r>
        <w:r>
          <w:rPr>
            <w:noProof/>
          </w:rPr>
          <w:instrText>HYPERLINK \l "_Toc468802739"</w:instrText>
        </w:r>
        <w:r w:rsidRPr="00431BB9">
          <w:rPr>
            <w:rStyle w:val="Hyperlink"/>
            <w:noProof/>
          </w:rPr>
          <w:instrText xml:space="preserve"> </w:instrText>
        </w:r>
        <w:r w:rsidRPr="00431BB9">
          <w:rPr>
            <w:rStyle w:val="Hyperlink"/>
            <w:noProof/>
          </w:rPr>
        </w:r>
        <w:r w:rsidRPr="00431BB9">
          <w:rPr>
            <w:rStyle w:val="Hyperlink"/>
            <w:noProof/>
          </w:rPr>
          <w:fldChar w:fldCharType="separate"/>
        </w:r>
        <w:r w:rsidRPr="00431BB9">
          <w:rPr>
            <w:rStyle w:val="Hyperlink"/>
            <w:noProof/>
            <w:lang w:val="en-GB"/>
          </w:rPr>
          <w:t>9.2 Regular Expression Search over Annotation tiers [RegEx (A)]</w:t>
        </w:r>
        <w:r>
          <w:rPr>
            <w:noProof/>
            <w:webHidden/>
          </w:rPr>
          <w:tab/>
        </w:r>
        <w:r>
          <w:rPr>
            <w:noProof/>
            <w:webHidden/>
          </w:rPr>
          <w:fldChar w:fldCharType="begin"/>
        </w:r>
        <w:r>
          <w:rPr>
            <w:noProof/>
            <w:webHidden/>
          </w:rPr>
          <w:instrText xml:space="preserve"> PAGEREF _Toc468802739 \h </w:instrText>
        </w:r>
        <w:r>
          <w:rPr>
            <w:noProof/>
            <w:webHidden/>
          </w:rPr>
        </w:r>
      </w:ins>
      <w:r>
        <w:rPr>
          <w:noProof/>
          <w:webHidden/>
        </w:rPr>
        <w:fldChar w:fldCharType="separate"/>
      </w:r>
      <w:ins w:id="102" w:author="fsnv625" w:date="2016-12-06T15:49:00Z">
        <w:r>
          <w:rPr>
            <w:noProof/>
            <w:webHidden/>
          </w:rPr>
          <w:t>37</w:t>
        </w:r>
        <w:r>
          <w:rPr>
            <w:noProof/>
            <w:webHidden/>
          </w:rPr>
          <w:fldChar w:fldCharType="end"/>
        </w:r>
        <w:r w:rsidRPr="00431BB9">
          <w:rPr>
            <w:rStyle w:val="Hyperlink"/>
            <w:noProof/>
          </w:rPr>
          <w:fldChar w:fldCharType="end"/>
        </w:r>
      </w:ins>
    </w:p>
    <w:p w14:paraId="6770BFBA" w14:textId="77777777" w:rsidR="001E34C0" w:rsidRDefault="001E34C0">
      <w:pPr>
        <w:pStyle w:val="Verzeichnis2"/>
        <w:tabs>
          <w:tab w:val="right" w:leader="dot" w:pos="9062"/>
        </w:tabs>
        <w:rPr>
          <w:ins w:id="103" w:author="fsnv625" w:date="2016-12-06T15:49:00Z"/>
          <w:rFonts w:asciiTheme="minorHAnsi" w:eastAsiaTheme="minorEastAsia" w:hAnsiTheme="minorHAnsi" w:cstheme="minorBidi"/>
          <w:noProof/>
          <w:szCs w:val="22"/>
        </w:rPr>
      </w:pPr>
      <w:ins w:id="104" w:author="fsnv625" w:date="2016-12-06T15:49:00Z">
        <w:r w:rsidRPr="00431BB9">
          <w:rPr>
            <w:rStyle w:val="Hyperlink"/>
            <w:noProof/>
          </w:rPr>
          <w:fldChar w:fldCharType="begin"/>
        </w:r>
        <w:r w:rsidRPr="00431BB9">
          <w:rPr>
            <w:rStyle w:val="Hyperlink"/>
            <w:noProof/>
          </w:rPr>
          <w:instrText xml:space="preserve"> </w:instrText>
        </w:r>
        <w:r>
          <w:rPr>
            <w:noProof/>
          </w:rPr>
          <w:instrText>HYPERLINK \l "_Toc468802740"</w:instrText>
        </w:r>
        <w:r w:rsidRPr="00431BB9">
          <w:rPr>
            <w:rStyle w:val="Hyperlink"/>
            <w:noProof/>
          </w:rPr>
          <w:instrText xml:space="preserve"> </w:instrText>
        </w:r>
        <w:r w:rsidRPr="00431BB9">
          <w:rPr>
            <w:rStyle w:val="Hyperlink"/>
            <w:noProof/>
          </w:rPr>
        </w:r>
        <w:r w:rsidRPr="00431BB9">
          <w:rPr>
            <w:rStyle w:val="Hyperlink"/>
            <w:noProof/>
          </w:rPr>
          <w:fldChar w:fldCharType="separate"/>
        </w:r>
        <w:r w:rsidRPr="00431BB9">
          <w:rPr>
            <w:rStyle w:val="Hyperlink"/>
            <w:noProof/>
            <w:lang w:val="en-GB"/>
          </w:rPr>
          <w:t>9.3 Regular Expression Search over Description tiers [RegEx (D)]</w:t>
        </w:r>
        <w:r>
          <w:rPr>
            <w:noProof/>
            <w:webHidden/>
          </w:rPr>
          <w:tab/>
        </w:r>
        <w:r>
          <w:rPr>
            <w:noProof/>
            <w:webHidden/>
          </w:rPr>
          <w:fldChar w:fldCharType="begin"/>
        </w:r>
        <w:r>
          <w:rPr>
            <w:noProof/>
            <w:webHidden/>
          </w:rPr>
          <w:instrText xml:space="preserve"> PAGEREF _Toc468802740 \h </w:instrText>
        </w:r>
        <w:r>
          <w:rPr>
            <w:noProof/>
            <w:webHidden/>
          </w:rPr>
        </w:r>
      </w:ins>
      <w:r>
        <w:rPr>
          <w:noProof/>
          <w:webHidden/>
        </w:rPr>
        <w:fldChar w:fldCharType="separate"/>
      </w:r>
      <w:ins w:id="105" w:author="fsnv625" w:date="2016-12-06T15:49:00Z">
        <w:r>
          <w:rPr>
            <w:noProof/>
            <w:webHidden/>
          </w:rPr>
          <w:t>37</w:t>
        </w:r>
        <w:r>
          <w:rPr>
            <w:noProof/>
            <w:webHidden/>
          </w:rPr>
          <w:fldChar w:fldCharType="end"/>
        </w:r>
        <w:r w:rsidRPr="00431BB9">
          <w:rPr>
            <w:rStyle w:val="Hyperlink"/>
            <w:noProof/>
          </w:rPr>
          <w:fldChar w:fldCharType="end"/>
        </w:r>
      </w:ins>
    </w:p>
    <w:p w14:paraId="6B78410C" w14:textId="77777777" w:rsidR="001E34C0" w:rsidRDefault="001E34C0">
      <w:pPr>
        <w:pStyle w:val="Verzeichnis2"/>
        <w:tabs>
          <w:tab w:val="right" w:leader="dot" w:pos="9062"/>
        </w:tabs>
        <w:rPr>
          <w:ins w:id="106" w:author="fsnv625" w:date="2016-12-06T15:49:00Z"/>
          <w:rFonts w:asciiTheme="minorHAnsi" w:eastAsiaTheme="minorEastAsia" w:hAnsiTheme="minorHAnsi" w:cstheme="minorBidi"/>
          <w:noProof/>
          <w:szCs w:val="22"/>
        </w:rPr>
      </w:pPr>
      <w:ins w:id="107" w:author="fsnv625" w:date="2016-12-06T15:49:00Z">
        <w:r w:rsidRPr="00431BB9">
          <w:rPr>
            <w:rStyle w:val="Hyperlink"/>
            <w:noProof/>
          </w:rPr>
          <w:fldChar w:fldCharType="begin"/>
        </w:r>
        <w:r w:rsidRPr="00431BB9">
          <w:rPr>
            <w:rStyle w:val="Hyperlink"/>
            <w:noProof/>
          </w:rPr>
          <w:instrText xml:space="preserve"> </w:instrText>
        </w:r>
        <w:r>
          <w:rPr>
            <w:noProof/>
          </w:rPr>
          <w:instrText>HYPERLINK \l "_Toc468802741"</w:instrText>
        </w:r>
        <w:r w:rsidRPr="00431BB9">
          <w:rPr>
            <w:rStyle w:val="Hyperlink"/>
            <w:noProof/>
          </w:rPr>
          <w:instrText xml:space="preserve"> </w:instrText>
        </w:r>
        <w:r w:rsidRPr="00431BB9">
          <w:rPr>
            <w:rStyle w:val="Hyperlink"/>
            <w:noProof/>
          </w:rPr>
        </w:r>
        <w:r w:rsidRPr="00431BB9">
          <w:rPr>
            <w:rStyle w:val="Hyperlink"/>
            <w:noProof/>
          </w:rPr>
          <w:fldChar w:fldCharType="separate"/>
        </w:r>
        <w:r w:rsidRPr="00431BB9">
          <w:rPr>
            <w:rStyle w:val="Hyperlink"/>
            <w:noProof/>
            <w:lang w:val="en-GB"/>
          </w:rPr>
          <w:t>9.4 XPath Search over Transcription tiers [XPath (T)]</w:t>
        </w:r>
        <w:r>
          <w:rPr>
            <w:noProof/>
            <w:webHidden/>
          </w:rPr>
          <w:tab/>
        </w:r>
        <w:r>
          <w:rPr>
            <w:noProof/>
            <w:webHidden/>
          </w:rPr>
          <w:fldChar w:fldCharType="begin"/>
        </w:r>
        <w:r>
          <w:rPr>
            <w:noProof/>
            <w:webHidden/>
          </w:rPr>
          <w:instrText xml:space="preserve"> PAGEREF _Toc468802741 \h </w:instrText>
        </w:r>
        <w:r>
          <w:rPr>
            <w:noProof/>
            <w:webHidden/>
          </w:rPr>
        </w:r>
      </w:ins>
      <w:r>
        <w:rPr>
          <w:noProof/>
          <w:webHidden/>
        </w:rPr>
        <w:fldChar w:fldCharType="separate"/>
      </w:r>
      <w:ins w:id="108" w:author="fsnv625" w:date="2016-12-06T15:49:00Z">
        <w:r>
          <w:rPr>
            <w:noProof/>
            <w:webHidden/>
          </w:rPr>
          <w:t>38</w:t>
        </w:r>
        <w:r>
          <w:rPr>
            <w:noProof/>
            <w:webHidden/>
          </w:rPr>
          <w:fldChar w:fldCharType="end"/>
        </w:r>
        <w:r w:rsidRPr="00431BB9">
          <w:rPr>
            <w:rStyle w:val="Hyperlink"/>
            <w:noProof/>
          </w:rPr>
          <w:fldChar w:fldCharType="end"/>
        </w:r>
      </w:ins>
    </w:p>
    <w:p w14:paraId="7F645A93" w14:textId="77777777" w:rsidR="001E34C0" w:rsidRDefault="001E34C0">
      <w:pPr>
        <w:pStyle w:val="Verzeichnis1"/>
        <w:tabs>
          <w:tab w:val="right" w:leader="dot" w:pos="9062"/>
        </w:tabs>
        <w:rPr>
          <w:ins w:id="109" w:author="fsnv625" w:date="2016-12-06T15:49:00Z"/>
          <w:rFonts w:asciiTheme="minorHAnsi" w:eastAsiaTheme="minorEastAsia" w:hAnsiTheme="minorHAnsi" w:cstheme="minorBidi"/>
          <w:noProof/>
          <w:szCs w:val="22"/>
        </w:rPr>
      </w:pPr>
      <w:ins w:id="110" w:author="fsnv625" w:date="2016-12-06T15:49:00Z">
        <w:r w:rsidRPr="00431BB9">
          <w:rPr>
            <w:rStyle w:val="Hyperlink"/>
            <w:noProof/>
          </w:rPr>
          <w:fldChar w:fldCharType="begin"/>
        </w:r>
        <w:r w:rsidRPr="00431BB9">
          <w:rPr>
            <w:rStyle w:val="Hyperlink"/>
            <w:noProof/>
          </w:rPr>
          <w:instrText xml:space="preserve"> </w:instrText>
        </w:r>
        <w:r>
          <w:rPr>
            <w:noProof/>
          </w:rPr>
          <w:instrText>HYPERLINK \l "_Toc468802742"</w:instrText>
        </w:r>
        <w:r w:rsidRPr="00431BB9">
          <w:rPr>
            <w:rStyle w:val="Hyperlink"/>
            <w:noProof/>
          </w:rPr>
          <w:instrText xml:space="preserve"> </w:instrText>
        </w:r>
        <w:r w:rsidRPr="00431BB9">
          <w:rPr>
            <w:rStyle w:val="Hyperlink"/>
            <w:noProof/>
          </w:rPr>
        </w:r>
        <w:r w:rsidRPr="00431BB9">
          <w:rPr>
            <w:rStyle w:val="Hyperlink"/>
            <w:noProof/>
          </w:rPr>
          <w:fldChar w:fldCharType="separate"/>
        </w:r>
        <w:r w:rsidRPr="00431BB9">
          <w:rPr>
            <w:rStyle w:val="Hyperlink"/>
            <w:noProof/>
            <w:lang w:val="en-US"/>
          </w:rPr>
          <w:t>10. A step-by-step example of a multilevel search with EXAKT</w:t>
        </w:r>
        <w:r>
          <w:rPr>
            <w:noProof/>
            <w:webHidden/>
          </w:rPr>
          <w:tab/>
        </w:r>
        <w:r>
          <w:rPr>
            <w:noProof/>
            <w:webHidden/>
          </w:rPr>
          <w:fldChar w:fldCharType="begin"/>
        </w:r>
        <w:r>
          <w:rPr>
            <w:noProof/>
            <w:webHidden/>
          </w:rPr>
          <w:instrText xml:space="preserve"> PAGEREF _Toc468802742 \h </w:instrText>
        </w:r>
        <w:r>
          <w:rPr>
            <w:noProof/>
            <w:webHidden/>
          </w:rPr>
        </w:r>
      </w:ins>
      <w:r>
        <w:rPr>
          <w:noProof/>
          <w:webHidden/>
        </w:rPr>
        <w:fldChar w:fldCharType="separate"/>
      </w:r>
      <w:ins w:id="111" w:author="fsnv625" w:date="2016-12-06T15:49:00Z">
        <w:r>
          <w:rPr>
            <w:noProof/>
            <w:webHidden/>
          </w:rPr>
          <w:t>38</w:t>
        </w:r>
        <w:r>
          <w:rPr>
            <w:noProof/>
            <w:webHidden/>
          </w:rPr>
          <w:fldChar w:fldCharType="end"/>
        </w:r>
        <w:r w:rsidRPr="00431BB9">
          <w:rPr>
            <w:rStyle w:val="Hyperlink"/>
            <w:noProof/>
          </w:rPr>
          <w:fldChar w:fldCharType="end"/>
        </w:r>
      </w:ins>
    </w:p>
    <w:p w14:paraId="10EEECB0" w14:textId="77777777" w:rsidR="00683F97" w:rsidDel="001E34C0" w:rsidRDefault="00683F97">
      <w:pPr>
        <w:pStyle w:val="Verzeichnis1"/>
        <w:tabs>
          <w:tab w:val="right" w:leader="dot" w:pos="9062"/>
        </w:tabs>
        <w:rPr>
          <w:ins w:id="112" w:author="Anne Ferger" w:date="2016-11-01T13:39:00Z"/>
          <w:del w:id="113" w:author="fsnv625" w:date="2016-12-06T15:49:00Z"/>
          <w:rFonts w:asciiTheme="minorHAnsi" w:eastAsiaTheme="minorEastAsia" w:hAnsiTheme="minorHAnsi" w:cstheme="minorBidi"/>
          <w:noProof/>
          <w:szCs w:val="22"/>
        </w:rPr>
      </w:pPr>
      <w:ins w:id="114" w:author="Anne Ferger" w:date="2016-11-01T13:39:00Z">
        <w:del w:id="115" w:author="fsnv625" w:date="2016-12-06T15:49:00Z">
          <w:r w:rsidRPr="001E34C0" w:rsidDel="001E34C0">
            <w:rPr>
              <w:rStyle w:val="Hyperlink"/>
              <w:noProof/>
              <w:lang w:val="en-GB"/>
            </w:rPr>
            <w:delText>INTRODUCTION</w:delText>
          </w:r>
          <w:r w:rsidDel="001E34C0">
            <w:rPr>
              <w:noProof/>
              <w:webHidden/>
            </w:rPr>
            <w:tab/>
            <w:delText>3</w:delText>
          </w:r>
        </w:del>
      </w:ins>
    </w:p>
    <w:p w14:paraId="2BE21555" w14:textId="77777777" w:rsidR="00683F97" w:rsidDel="001E34C0" w:rsidRDefault="00683F97">
      <w:pPr>
        <w:pStyle w:val="Verzeichnis1"/>
        <w:tabs>
          <w:tab w:val="right" w:leader="dot" w:pos="9062"/>
        </w:tabs>
        <w:rPr>
          <w:ins w:id="116" w:author="Anne Ferger" w:date="2016-11-01T13:39:00Z"/>
          <w:del w:id="117" w:author="fsnv625" w:date="2016-12-06T15:49:00Z"/>
          <w:rStyle w:val="Hyperlink"/>
          <w:noProof/>
        </w:rPr>
      </w:pPr>
    </w:p>
    <w:p w14:paraId="38FAC898" w14:textId="77777777" w:rsidR="00683F97" w:rsidDel="001E34C0" w:rsidRDefault="00683F97">
      <w:pPr>
        <w:pStyle w:val="Verzeichnis1"/>
        <w:tabs>
          <w:tab w:val="right" w:leader="dot" w:pos="9062"/>
        </w:tabs>
        <w:rPr>
          <w:ins w:id="118" w:author="Anne Ferger" w:date="2016-11-01T13:39:00Z"/>
          <w:del w:id="119" w:author="fsnv625" w:date="2016-12-06T15:49:00Z"/>
          <w:rFonts w:asciiTheme="minorHAnsi" w:eastAsiaTheme="minorEastAsia" w:hAnsiTheme="minorHAnsi" w:cstheme="minorBidi"/>
          <w:noProof/>
          <w:szCs w:val="22"/>
        </w:rPr>
      </w:pPr>
      <w:ins w:id="120" w:author="Anne Ferger" w:date="2016-11-01T13:39:00Z">
        <w:del w:id="121" w:author="fsnv625" w:date="2016-12-06T15:49:00Z">
          <w:r w:rsidRPr="001E34C0" w:rsidDel="001E34C0">
            <w:rPr>
              <w:rStyle w:val="Hyperlink"/>
              <w:noProof/>
              <w:lang w:val="en-GB"/>
            </w:rPr>
            <w:delText>1. OPENING OR GENERATING A CORPUS</w:delText>
          </w:r>
          <w:r w:rsidDel="001E34C0">
            <w:rPr>
              <w:noProof/>
              <w:webHidden/>
            </w:rPr>
            <w:tab/>
            <w:delText>4</w:delText>
          </w:r>
        </w:del>
      </w:ins>
    </w:p>
    <w:p w14:paraId="07EE52F4" w14:textId="77777777" w:rsidR="00683F97" w:rsidDel="001E34C0" w:rsidRDefault="00683F97">
      <w:pPr>
        <w:pStyle w:val="Verzeichnis2"/>
        <w:tabs>
          <w:tab w:val="right" w:leader="dot" w:pos="9062"/>
        </w:tabs>
        <w:rPr>
          <w:ins w:id="122" w:author="Anne Ferger" w:date="2016-11-01T13:39:00Z"/>
          <w:del w:id="123" w:author="fsnv625" w:date="2016-12-06T15:49:00Z"/>
          <w:rFonts w:asciiTheme="minorHAnsi" w:eastAsiaTheme="minorEastAsia" w:hAnsiTheme="minorHAnsi" w:cstheme="minorBidi"/>
          <w:noProof/>
          <w:szCs w:val="22"/>
        </w:rPr>
      </w:pPr>
      <w:ins w:id="124" w:author="Anne Ferger" w:date="2016-11-01T13:39:00Z">
        <w:del w:id="125" w:author="fsnv625" w:date="2016-12-06T15:49:00Z">
          <w:r w:rsidRPr="001E34C0" w:rsidDel="001E34C0">
            <w:rPr>
              <w:rStyle w:val="Hyperlink"/>
              <w:noProof/>
              <w:lang w:val="en-GB"/>
            </w:rPr>
            <w:delText>1.1 Opening an existing corpus</w:delText>
          </w:r>
          <w:r w:rsidDel="001E34C0">
            <w:rPr>
              <w:noProof/>
              <w:webHidden/>
            </w:rPr>
            <w:tab/>
            <w:delText>4</w:delText>
          </w:r>
        </w:del>
      </w:ins>
    </w:p>
    <w:p w14:paraId="5CF1050C" w14:textId="77777777" w:rsidR="00683F97" w:rsidDel="001E34C0" w:rsidRDefault="00683F97">
      <w:pPr>
        <w:pStyle w:val="Verzeichnis2"/>
        <w:tabs>
          <w:tab w:val="right" w:leader="dot" w:pos="9062"/>
        </w:tabs>
        <w:rPr>
          <w:ins w:id="126" w:author="Anne Ferger" w:date="2016-11-01T13:39:00Z"/>
          <w:del w:id="127" w:author="fsnv625" w:date="2016-12-06T15:49:00Z"/>
          <w:rFonts w:asciiTheme="minorHAnsi" w:eastAsiaTheme="minorEastAsia" w:hAnsiTheme="minorHAnsi" w:cstheme="minorBidi"/>
          <w:noProof/>
          <w:szCs w:val="22"/>
        </w:rPr>
      </w:pPr>
      <w:ins w:id="128" w:author="Anne Ferger" w:date="2016-11-01T13:39:00Z">
        <w:del w:id="129" w:author="fsnv625" w:date="2016-12-06T15:49:00Z">
          <w:r w:rsidRPr="001E34C0" w:rsidDel="001E34C0">
            <w:rPr>
              <w:rStyle w:val="Hyperlink"/>
              <w:noProof/>
              <w:lang w:val="en-GB"/>
            </w:rPr>
            <w:delText>1.2 Opening a remote corpus</w:delText>
          </w:r>
          <w:r w:rsidDel="001E34C0">
            <w:rPr>
              <w:noProof/>
              <w:webHidden/>
            </w:rPr>
            <w:tab/>
            <w:delText>4</w:delText>
          </w:r>
        </w:del>
      </w:ins>
    </w:p>
    <w:p w14:paraId="255B9638" w14:textId="66F88C6A" w:rsidR="00683F97" w:rsidDel="001E34C0" w:rsidRDefault="00683F97">
      <w:pPr>
        <w:pStyle w:val="Verzeichnis2"/>
        <w:tabs>
          <w:tab w:val="right" w:leader="dot" w:pos="9062"/>
        </w:tabs>
        <w:rPr>
          <w:ins w:id="130" w:author="Anne Ferger" w:date="2016-11-01T13:39:00Z"/>
          <w:del w:id="131" w:author="fsnv625" w:date="2016-12-06T15:47:00Z"/>
          <w:rFonts w:asciiTheme="minorHAnsi" w:eastAsiaTheme="minorEastAsia" w:hAnsiTheme="minorHAnsi" w:cstheme="minorBidi"/>
          <w:noProof/>
          <w:szCs w:val="22"/>
        </w:rPr>
      </w:pPr>
      <w:ins w:id="132" w:author="Anne Ferger" w:date="2016-11-01T13:39:00Z">
        <w:del w:id="133" w:author="fsnv625" w:date="2016-12-06T15:47:00Z">
          <w:r w:rsidRPr="001E34C0" w:rsidDel="001E34C0">
            <w:rPr>
              <w:rStyle w:val="Hyperlink"/>
              <w:noProof/>
              <w:lang w:val="en-GB"/>
            </w:rPr>
            <w:delText xml:space="preserve">1.3 Opening a database corpus </w:delText>
          </w:r>
          <w:r w:rsidDel="001E34C0">
            <w:rPr>
              <w:noProof/>
              <w:webHidden/>
            </w:rPr>
            <w:tab/>
            <w:delText>6</w:delText>
          </w:r>
        </w:del>
      </w:ins>
    </w:p>
    <w:p w14:paraId="459EBBA9" w14:textId="77777777" w:rsidR="00683F97" w:rsidDel="001E34C0" w:rsidRDefault="00683F97">
      <w:pPr>
        <w:pStyle w:val="Verzeichnis2"/>
        <w:tabs>
          <w:tab w:val="right" w:leader="dot" w:pos="9062"/>
        </w:tabs>
        <w:rPr>
          <w:ins w:id="134" w:author="Anne Ferger" w:date="2016-11-01T13:39:00Z"/>
          <w:del w:id="135" w:author="fsnv625" w:date="2016-12-06T15:49:00Z"/>
          <w:rFonts w:asciiTheme="minorHAnsi" w:eastAsiaTheme="minorEastAsia" w:hAnsiTheme="minorHAnsi" w:cstheme="minorBidi"/>
          <w:noProof/>
          <w:szCs w:val="22"/>
        </w:rPr>
      </w:pPr>
      <w:ins w:id="136" w:author="Anne Ferger" w:date="2016-11-01T13:39:00Z">
        <w:del w:id="137" w:author="fsnv625" w:date="2016-12-06T15:49:00Z">
          <w:r w:rsidRPr="001E34C0" w:rsidDel="001E34C0">
            <w:rPr>
              <w:rStyle w:val="Hyperlink"/>
              <w:noProof/>
              <w:lang w:val="en-GB"/>
            </w:rPr>
            <w:delText>1.4 Generating a word list</w:delText>
          </w:r>
          <w:r w:rsidDel="001E34C0">
            <w:rPr>
              <w:noProof/>
              <w:webHidden/>
            </w:rPr>
            <w:tab/>
            <w:delText>6</w:delText>
          </w:r>
        </w:del>
      </w:ins>
    </w:p>
    <w:p w14:paraId="759209A6" w14:textId="77777777" w:rsidR="00683F97" w:rsidDel="001E34C0" w:rsidRDefault="00683F97">
      <w:pPr>
        <w:pStyle w:val="Verzeichnis2"/>
        <w:tabs>
          <w:tab w:val="right" w:leader="dot" w:pos="9062"/>
        </w:tabs>
        <w:rPr>
          <w:ins w:id="138" w:author="Anne Ferger" w:date="2016-11-01T13:39:00Z"/>
          <w:del w:id="139" w:author="fsnv625" w:date="2016-12-06T15:49:00Z"/>
          <w:rFonts w:asciiTheme="minorHAnsi" w:eastAsiaTheme="minorEastAsia" w:hAnsiTheme="minorHAnsi" w:cstheme="minorBidi"/>
          <w:noProof/>
          <w:szCs w:val="22"/>
        </w:rPr>
      </w:pPr>
      <w:ins w:id="140" w:author="Anne Ferger" w:date="2016-11-01T13:39:00Z">
        <w:del w:id="141" w:author="fsnv625" w:date="2016-12-06T15:49:00Z">
          <w:r w:rsidRPr="001E34C0" w:rsidDel="001E34C0">
            <w:rPr>
              <w:rStyle w:val="Hyperlink"/>
              <w:noProof/>
              <w:lang w:val="en-GB"/>
            </w:rPr>
            <w:delText>1.5 Generating a corpus from EXMARaLDA transcriptions</w:delText>
          </w:r>
          <w:r w:rsidDel="001E34C0">
            <w:rPr>
              <w:noProof/>
              <w:webHidden/>
            </w:rPr>
            <w:tab/>
            <w:delText>7</w:delText>
          </w:r>
        </w:del>
      </w:ins>
    </w:p>
    <w:p w14:paraId="7E891B8A" w14:textId="77777777" w:rsidR="00683F97" w:rsidDel="001E34C0" w:rsidRDefault="00683F97">
      <w:pPr>
        <w:pStyle w:val="Verzeichnis2"/>
        <w:tabs>
          <w:tab w:val="right" w:leader="dot" w:pos="9062"/>
        </w:tabs>
        <w:rPr>
          <w:ins w:id="142" w:author="Anne Ferger" w:date="2016-11-01T13:39:00Z"/>
          <w:del w:id="143" w:author="fsnv625" w:date="2016-12-06T15:49:00Z"/>
          <w:rFonts w:asciiTheme="minorHAnsi" w:eastAsiaTheme="minorEastAsia" w:hAnsiTheme="minorHAnsi" w:cstheme="minorBidi"/>
          <w:noProof/>
          <w:szCs w:val="22"/>
        </w:rPr>
      </w:pPr>
      <w:ins w:id="144" w:author="Anne Ferger" w:date="2016-11-01T13:39:00Z">
        <w:del w:id="145" w:author="fsnv625" w:date="2016-12-06T15:49:00Z">
          <w:r w:rsidRPr="001E34C0" w:rsidDel="001E34C0">
            <w:rPr>
              <w:rStyle w:val="Hyperlink"/>
              <w:noProof/>
              <w:lang w:val="en-GB"/>
            </w:rPr>
            <w:delText>1.6 Generating a corpus from FOLKER transcriptions</w:delText>
          </w:r>
          <w:r w:rsidDel="001E34C0">
            <w:rPr>
              <w:noProof/>
              <w:webHidden/>
            </w:rPr>
            <w:tab/>
            <w:delText>10</w:delText>
          </w:r>
        </w:del>
      </w:ins>
    </w:p>
    <w:p w14:paraId="6CF26F19" w14:textId="77777777" w:rsidR="00683F97" w:rsidDel="001E34C0" w:rsidRDefault="00683F97">
      <w:pPr>
        <w:pStyle w:val="Verzeichnis2"/>
        <w:tabs>
          <w:tab w:val="right" w:leader="dot" w:pos="9062"/>
        </w:tabs>
        <w:rPr>
          <w:ins w:id="146" w:author="Anne Ferger" w:date="2016-11-01T13:39:00Z"/>
          <w:del w:id="147" w:author="fsnv625" w:date="2016-12-06T15:49:00Z"/>
          <w:rFonts w:asciiTheme="minorHAnsi" w:eastAsiaTheme="minorEastAsia" w:hAnsiTheme="minorHAnsi" w:cstheme="minorBidi"/>
          <w:noProof/>
          <w:szCs w:val="22"/>
        </w:rPr>
      </w:pPr>
      <w:ins w:id="148" w:author="Anne Ferger" w:date="2016-11-01T13:39:00Z">
        <w:del w:id="149" w:author="fsnv625" w:date="2016-12-06T15:49:00Z">
          <w:r w:rsidRPr="001E34C0" w:rsidDel="001E34C0">
            <w:rPr>
              <w:rStyle w:val="Hyperlink"/>
              <w:noProof/>
              <w:lang w:val="en-GB"/>
            </w:rPr>
            <w:delText>1.7 Generating a corpus from CHAT transcriptions</w:delText>
          </w:r>
          <w:r w:rsidDel="001E34C0">
            <w:rPr>
              <w:noProof/>
              <w:webHidden/>
            </w:rPr>
            <w:tab/>
            <w:delText>12</w:delText>
          </w:r>
        </w:del>
      </w:ins>
    </w:p>
    <w:p w14:paraId="2B9CF690" w14:textId="77777777" w:rsidR="00683F97" w:rsidDel="001E34C0" w:rsidRDefault="00683F97">
      <w:pPr>
        <w:pStyle w:val="Verzeichnis2"/>
        <w:tabs>
          <w:tab w:val="right" w:leader="dot" w:pos="9062"/>
        </w:tabs>
        <w:rPr>
          <w:ins w:id="150" w:author="Anne Ferger" w:date="2016-11-01T13:39:00Z"/>
          <w:del w:id="151" w:author="fsnv625" w:date="2016-12-06T15:49:00Z"/>
          <w:rFonts w:asciiTheme="minorHAnsi" w:eastAsiaTheme="minorEastAsia" w:hAnsiTheme="minorHAnsi" w:cstheme="minorBidi"/>
          <w:noProof/>
          <w:szCs w:val="22"/>
        </w:rPr>
      </w:pPr>
      <w:ins w:id="152" w:author="Anne Ferger" w:date="2016-11-01T13:39:00Z">
        <w:del w:id="153" w:author="fsnv625" w:date="2016-12-06T15:49:00Z">
          <w:r w:rsidRPr="001E34C0" w:rsidDel="001E34C0">
            <w:rPr>
              <w:rStyle w:val="Hyperlink"/>
              <w:noProof/>
              <w:lang w:val="en-GB"/>
            </w:rPr>
            <w:delText>1.8 Generating a corpus from ELAN annotation files</w:delText>
          </w:r>
          <w:r w:rsidDel="001E34C0">
            <w:rPr>
              <w:noProof/>
              <w:webHidden/>
            </w:rPr>
            <w:tab/>
            <w:delText>12</w:delText>
          </w:r>
        </w:del>
      </w:ins>
    </w:p>
    <w:p w14:paraId="3FABBC1E" w14:textId="77777777" w:rsidR="00683F97" w:rsidDel="001E34C0" w:rsidRDefault="00683F97">
      <w:pPr>
        <w:pStyle w:val="Verzeichnis2"/>
        <w:tabs>
          <w:tab w:val="right" w:leader="dot" w:pos="9062"/>
        </w:tabs>
        <w:rPr>
          <w:ins w:id="154" w:author="Anne Ferger" w:date="2016-11-01T13:39:00Z"/>
          <w:del w:id="155" w:author="fsnv625" w:date="2016-12-06T15:49:00Z"/>
          <w:rFonts w:asciiTheme="minorHAnsi" w:eastAsiaTheme="minorEastAsia" w:hAnsiTheme="minorHAnsi" w:cstheme="minorBidi"/>
          <w:noProof/>
          <w:szCs w:val="22"/>
        </w:rPr>
      </w:pPr>
      <w:ins w:id="156" w:author="Anne Ferger" w:date="2016-11-01T13:39:00Z">
        <w:del w:id="157" w:author="fsnv625" w:date="2016-12-06T15:49:00Z">
          <w:r w:rsidRPr="001E34C0" w:rsidDel="001E34C0">
            <w:rPr>
              <w:rStyle w:val="Hyperlink"/>
              <w:noProof/>
              <w:lang w:val="en-GB"/>
            </w:rPr>
            <w:delText>1.9 Generating a corpus from Transcriber files</w:delText>
          </w:r>
          <w:r w:rsidDel="001E34C0">
            <w:rPr>
              <w:noProof/>
              <w:webHidden/>
            </w:rPr>
            <w:tab/>
            <w:delText>12</w:delText>
          </w:r>
        </w:del>
      </w:ins>
    </w:p>
    <w:p w14:paraId="1B5918ED" w14:textId="77777777" w:rsidR="00683F97" w:rsidDel="001E34C0" w:rsidRDefault="00683F97">
      <w:pPr>
        <w:pStyle w:val="Verzeichnis1"/>
        <w:tabs>
          <w:tab w:val="right" w:leader="dot" w:pos="9062"/>
        </w:tabs>
        <w:rPr>
          <w:ins w:id="158" w:author="Anne Ferger" w:date="2016-11-01T13:39:00Z"/>
          <w:del w:id="159" w:author="fsnv625" w:date="2016-12-06T15:49:00Z"/>
          <w:rStyle w:val="Hyperlink"/>
          <w:noProof/>
        </w:rPr>
      </w:pPr>
    </w:p>
    <w:p w14:paraId="3A5CA184" w14:textId="77777777" w:rsidR="00683F97" w:rsidDel="001E34C0" w:rsidRDefault="00683F97">
      <w:pPr>
        <w:pStyle w:val="Verzeichnis1"/>
        <w:tabs>
          <w:tab w:val="right" w:leader="dot" w:pos="9062"/>
        </w:tabs>
        <w:rPr>
          <w:ins w:id="160" w:author="Anne Ferger" w:date="2016-11-01T13:39:00Z"/>
          <w:del w:id="161" w:author="fsnv625" w:date="2016-12-06T15:49:00Z"/>
          <w:rFonts w:asciiTheme="minorHAnsi" w:eastAsiaTheme="minorEastAsia" w:hAnsiTheme="minorHAnsi" w:cstheme="minorBidi"/>
          <w:noProof/>
          <w:szCs w:val="22"/>
        </w:rPr>
      </w:pPr>
      <w:ins w:id="162" w:author="Anne Ferger" w:date="2016-11-01T13:39:00Z">
        <w:del w:id="163" w:author="fsnv625" w:date="2016-12-06T15:49:00Z">
          <w:r w:rsidRPr="001E34C0" w:rsidDel="001E34C0">
            <w:rPr>
              <w:rStyle w:val="Hyperlink"/>
              <w:noProof/>
              <w:lang w:val="en-GB"/>
            </w:rPr>
            <w:delText>2. WORKING WITH CONCORDANCES</w:delText>
          </w:r>
          <w:r w:rsidDel="001E34C0">
            <w:rPr>
              <w:noProof/>
              <w:webHidden/>
            </w:rPr>
            <w:tab/>
            <w:delText>13</w:delText>
          </w:r>
        </w:del>
      </w:ins>
    </w:p>
    <w:p w14:paraId="0EAD1DE5" w14:textId="77777777" w:rsidR="00683F97" w:rsidDel="001E34C0" w:rsidRDefault="00683F97">
      <w:pPr>
        <w:pStyle w:val="Verzeichnis2"/>
        <w:tabs>
          <w:tab w:val="right" w:leader="dot" w:pos="9062"/>
        </w:tabs>
        <w:rPr>
          <w:ins w:id="164" w:author="Anne Ferger" w:date="2016-11-01T13:39:00Z"/>
          <w:del w:id="165" w:author="fsnv625" w:date="2016-12-06T15:49:00Z"/>
          <w:rFonts w:asciiTheme="minorHAnsi" w:eastAsiaTheme="minorEastAsia" w:hAnsiTheme="minorHAnsi" w:cstheme="minorBidi"/>
          <w:noProof/>
          <w:szCs w:val="22"/>
        </w:rPr>
      </w:pPr>
      <w:ins w:id="166" w:author="Anne Ferger" w:date="2016-11-01T13:39:00Z">
        <w:del w:id="167" w:author="fsnv625" w:date="2016-12-06T15:49:00Z">
          <w:r w:rsidRPr="001E34C0" w:rsidDel="001E34C0">
            <w:rPr>
              <w:rStyle w:val="Hyperlink"/>
              <w:noProof/>
              <w:lang w:val="en-GB"/>
            </w:rPr>
            <w:delText>2.1 Creating a new concordance</w:delText>
          </w:r>
          <w:r w:rsidDel="001E34C0">
            <w:rPr>
              <w:noProof/>
              <w:webHidden/>
            </w:rPr>
            <w:tab/>
            <w:delText>13</w:delText>
          </w:r>
        </w:del>
      </w:ins>
    </w:p>
    <w:p w14:paraId="2260A4F9" w14:textId="77777777" w:rsidR="00683F97" w:rsidDel="001E34C0" w:rsidRDefault="00683F97">
      <w:pPr>
        <w:pStyle w:val="Verzeichnis2"/>
        <w:tabs>
          <w:tab w:val="right" w:leader="dot" w:pos="9062"/>
        </w:tabs>
        <w:rPr>
          <w:ins w:id="168" w:author="Anne Ferger" w:date="2016-11-01T13:39:00Z"/>
          <w:del w:id="169" w:author="fsnv625" w:date="2016-12-06T15:49:00Z"/>
          <w:rFonts w:asciiTheme="minorHAnsi" w:eastAsiaTheme="minorEastAsia" w:hAnsiTheme="minorHAnsi" w:cstheme="minorBidi"/>
          <w:noProof/>
          <w:szCs w:val="22"/>
        </w:rPr>
      </w:pPr>
      <w:ins w:id="170" w:author="Anne Ferger" w:date="2016-11-01T13:39:00Z">
        <w:del w:id="171" w:author="fsnv625" w:date="2016-12-06T15:49:00Z">
          <w:r w:rsidRPr="001E34C0" w:rsidDel="001E34C0">
            <w:rPr>
              <w:rStyle w:val="Hyperlink"/>
              <w:noProof/>
              <w:lang w:val="en-GB"/>
            </w:rPr>
            <w:delText>2.2 Understanding concordances</w:delText>
          </w:r>
          <w:r w:rsidDel="001E34C0">
            <w:rPr>
              <w:noProof/>
              <w:webHidden/>
            </w:rPr>
            <w:tab/>
            <w:delText>14</w:delText>
          </w:r>
        </w:del>
      </w:ins>
    </w:p>
    <w:p w14:paraId="70A5A292" w14:textId="77777777" w:rsidR="00683F97" w:rsidDel="001E34C0" w:rsidRDefault="00683F97">
      <w:pPr>
        <w:pStyle w:val="Verzeichnis2"/>
        <w:tabs>
          <w:tab w:val="right" w:leader="dot" w:pos="9062"/>
        </w:tabs>
        <w:rPr>
          <w:ins w:id="172" w:author="Anne Ferger" w:date="2016-11-01T13:39:00Z"/>
          <w:del w:id="173" w:author="fsnv625" w:date="2016-12-06T15:49:00Z"/>
          <w:rFonts w:asciiTheme="minorHAnsi" w:eastAsiaTheme="minorEastAsia" w:hAnsiTheme="minorHAnsi" w:cstheme="minorBidi"/>
          <w:noProof/>
          <w:szCs w:val="22"/>
        </w:rPr>
      </w:pPr>
      <w:ins w:id="174" w:author="Anne Ferger" w:date="2016-11-01T13:39:00Z">
        <w:del w:id="175" w:author="fsnv625" w:date="2016-12-06T15:49:00Z">
          <w:r w:rsidRPr="001E34C0" w:rsidDel="001E34C0">
            <w:rPr>
              <w:rStyle w:val="Hyperlink"/>
              <w:noProof/>
              <w:lang w:val="en-GB"/>
            </w:rPr>
            <w:delText>2.3 Going from a search result to the transcription</w:delText>
          </w:r>
          <w:r w:rsidDel="001E34C0">
            <w:rPr>
              <w:noProof/>
              <w:webHidden/>
            </w:rPr>
            <w:tab/>
            <w:delText>15</w:delText>
          </w:r>
        </w:del>
      </w:ins>
    </w:p>
    <w:p w14:paraId="1D5AAB22" w14:textId="77777777" w:rsidR="00683F97" w:rsidDel="001E34C0" w:rsidRDefault="00683F97">
      <w:pPr>
        <w:pStyle w:val="Verzeichnis2"/>
        <w:tabs>
          <w:tab w:val="right" w:leader="dot" w:pos="9062"/>
        </w:tabs>
        <w:rPr>
          <w:ins w:id="176" w:author="Anne Ferger" w:date="2016-11-01T13:39:00Z"/>
          <w:del w:id="177" w:author="fsnv625" w:date="2016-12-06T15:49:00Z"/>
          <w:rFonts w:asciiTheme="minorHAnsi" w:eastAsiaTheme="minorEastAsia" w:hAnsiTheme="minorHAnsi" w:cstheme="minorBidi"/>
          <w:noProof/>
          <w:szCs w:val="22"/>
        </w:rPr>
      </w:pPr>
      <w:ins w:id="178" w:author="Anne Ferger" w:date="2016-11-01T13:39:00Z">
        <w:del w:id="179" w:author="fsnv625" w:date="2016-12-06T15:49:00Z">
          <w:r w:rsidRPr="001E34C0" w:rsidDel="001E34C0">
            <w:rPr>
              <w:rStyle w:val="Hyperlink"/>
              <w:noProof/>
              <w:lang w:val="en-GB"/>
            </w:rPr>
            <w:delText>2.4 Using the Praat Panel</w:delText>
          </w:r>
          <w:r w:rsidDel="001E34C0">
            <w:rPr>
              <w:noProof/>
              <w:webHidden/>
            </w:rPr>
            <w:tab/>
            <w:delText>17</w:delText>
          </w:r>
        </w:del>
      </w:ins>
    </w:p>
    <w:p w14:paraId="3A640700" w14:textId="77777777" w:rsidR="00683F97" w:rsidDel="001E34C0" w:rsidRDefault="00683F97">
      <w:pPr>
        <w:pStyle w:val="Verzeichnis2"/>
        <w:tabs>
          <w:tab w:val="right" w:leader="dot" w:pos="9062"/>
        </w:tabs>
        <w:rPr>
          <w:ins w:id="180" w:author="Anne Ferger" w:date="2016-11-01T13:39:00Z"/>
          <w:del w:id="181" w:author="fsnv625" w:date="2016-12-06T15:49:00Z"/>
          <w:rFonts w:asciiTheme="minorHAnsi" w:eastAsiaTheme="minorEastAsia" w:hAnsiTheme="minorHAnsi" w:cstheme="minorBidi"/>
          <w:noProof/>
          <w:szCs w:val="22"/>
        </w:rPr>
      </w:pPr>
      <w:ins w:id="182" w:author="Anne Ferger" w:date="2016-11-01T13:39:00Z">
        <w:del w:id="183" w:author="fsnv625" w:date="2016-12-06T15:49:00Z">
          <w:r w:rsidRPr="001E34C0" w:rsidDel="001E34C0">
            <w:rPr>
              <w:rStyle w:val="Hyperlink"/>
              <w:noProof/>
              <w:lang w:val="en-GB"/>
            </w:rPr>
            <w:delText>2.5 Outputting and saving search results</w:delText>
          </w:r>
          <w:r w:rsidDel="001E34C0">
            <w:rPr>
              <w:noProof/>
              <w:webHidden/>
            </w:rPr>
            <w:tab/>
            <w:delText>18</w:delText>
          </w:r>
        </w:del>
      </w:ins>
    </w:p>
    <w:p w14:paraId="441DF4AB" w14:textId="77777777" w:rsidR="00683F97" w:rsidDel="001E34C0" w:rsidRDefault="00683F97">
      <w:pPr>
        <w:pStyle w:val="Verzeichnis1"/>
        <w:tabs>
          <w:tab w:val="right" w:leader="dot" w:pos="9062"/>
        </w:tabs>
        <w:rPr>
          <w:ins w:id="184" w:author="Anne Ferger" w:date="2016-11-01T13:39:00Z"/>
          <w:del w:id="185" w:author="fsnv625" w:date="2016-12-06T15:49:00Z"/>
          <w:rStyle w:val="Hyperlink"/>
          <w:noProof/>
        </w:rPr>
      </w:pPr>
    </w:p>
    <w:p w14:paraId="2A6D6810" w14:textId="77777777" w:rsidR="00683F97" w:rsidDel="001E34C0" w:rsidRDefault="00683F97">
      <w:pPr>
        <w:pStyle w:val="Verzeichnis1"/>
        <w:tabs>
          <w:tab w:val="right" w:leader="dot" w:pos="9062"/>
        </w:tabs>
        <w:rPr>
          <w:ins w:id="186" w:author="Anne Ferger" w:date="2016-11-01T13:39:00Z"/>
          <w:del w:id="187" w:author="fsnv625" w:date="2016-12-06T15:49:00Z"/>
          <w:rFonts w:asciiTheme="minorHAnsi" w:eastAsiaTheme="minorEastAsia" w:hAnsiTheme="minorHAnsi" w:cstheme="minorBidi"/>
          <w:noProof/>
          <w:szCs w:val="22"/>
        </w:rPr>
      </w:pPr>
      <w:ins w:id="188" w:author="Anne Ferger" w:date="2016-11-01T13:39:00Z">
        <w:del w:id="189" w:author="fsnv625" w:date="2016-12-06T15:49:00Z">
          <w:r w:rsidRPr="001E34C0" w:rsidDel="001E34C0">
            <w:rPr>
              <w:rStyle w:val="Hyperlink"/>
              <w:noProof/>
              <w:lang w:val="en-GB"/>
            </w:rPr>
            <w:delText>3. SEARCH EXPRESSIONS</w:delText>
          </w:r>
          <w:r w:rsidDel="001E34C0">
            <w:rPr>
              <w:noProof/>
              <w:webHidden/>
            </w:rPr>
            <w:tab/>
            <w:delText>20</w:delText>
          </w:r>
        </w:del>
      </w:ins>
    </w:p>
    <w:p w14:paraId="423DF837" w14:textId="77777777" w:rsidR="00683F97" w:rsidDel="001E34C0" w:rsidRDefault="00683F97">
      <w:pPr>
        <w:pStyle w:val="Verzeichnis2"/>
        <w:tabs>
          <w:tab w:val="right" w:leader="dot" w:pos="9062"/>
        </w:tabs>
        <w:rPr>
          <w:ins w:id="190" w:author="Anne Ferger" w:date="2016-11-01T13:39:00Z"/>
          <w:del w:id="191" w:author="fsnv625" w:date="2016-12-06T15:49:00Z"/>
          <w:rFonts w:asciiTheme="minorHAnsi" w:eastAsiaTheme="minorEastAsia" w:hAnsiTheme="minorHAnsi" w:cstheme="minorBidi"/>
          <w:noProof/>
          <w:szCs w:val="22"/>
        </w:rPr>
      </w:pPr>
      <w:ins w:id="192" w:author="Anne Ferger" w:date="2016-11-01T13:39:00Z">
        <w:del w:id="193" w:author="fsnv625" w:date="2016-12-06T15:49:00Z">
          <w:r w:rsidRPr="001E34C0" w:rsidDel="001E34C0">
            <w:rPr>
              <w:rStyle w:val="Hyperlink"/>
              <w:noProof/>
              <w:lang w:val="en-GB"/>
            </w:rPr>
            <w:delText>3.1 Regular Expressions</w:delText>
          </w:r>
          <w:r w:rsidDel="001E34C0">
            <w:rPr>
              <w:noProof/>
              <w:webHidden/>
            </w:rPr>
            <w:tab/>
            <w:delText>20</w:delText>
          </w:r>
        </w:del>
      </w:ins>
    </w:p>
    <w:p w14:paraId="5E683DFB" w14:textId="77777777" w:rsidR="00683F97" w:rsidDel="001E34C0" w:rsidRDefault="00683F97">
      <w:pPr>
        <w:pStyle w:val="Verzeichnis2"/>
        <w:tabs>
          <w:tab w:val="right" w:leader="dot" w:pos="9062"/>
        </w:tabs>
        <w:rPr>
          <w:ins w:id="194" w:author="Anne Ferger" w:date="2016-11-01T13:39:00Z"/>
          <w:del w:id="195" w:author="fsnv625" w:date="2016-12-06T15:49:00Z"/>
          <w:rFonts w:asciiTheme="minorHAnsi" w:eastAsiaTheme="minorEastAsia" w:hAnsiTheme="minorHAnsi" w:cstheme="minorBidi"/>
          <w:noProof/>
          <w:szCs w:val="22"/>
        </w:rPr>
      </w:pPr>
      <w:ins w:id="196" w:author="Anne Ferger" w:date="2016-11-01T13:39:00Z">
        <w:del w:id="197" w:author="fsnv625" w:date="2016-12-06T15:49:00Z">
          <w:r w:rsidRPr="001E34C0" w:rsidDel="001E34C0">
            <w:rPr>
              <w:rStyle w:val="Hyperlink"/>
              <w:noProof/>
              <w:lang w:val="en-GB"/>
            </w:rPr>
            <w:delText>3.2 XPath Expressions</w:delText>
          </w:r>
          <w:r w:rsidDel="001E34C0">
            <w:rPr>
              <w:noProof/>
              <w:webHidden/>
            </w:rPr>
            <w:tab/>
            <w:delText>24</w:delText>
          </w:r>
        </w:del>
      </w:ins>
    </w:p>
    <w:p w14:paraId="4C402348" w14:textId="77777777" w:rsidR="00683F97" w:rsidDel="001E34C0" w:rsidRDefault="00683F97">
      <w:pPr>
        <w:pStyle w:val="Verzeichnis1"/>
        <w:tabs>
          <w:tab w:val="right" w:leader="dot" w:pos="9062"/>
        </w:tabs>
        <w:rPr>
          <w:ins w:id="198" w:author="Anne Ferger" w:date="2016-11-01T13:39:00Z"/>
          <w:del w:id="199" w:author="fsnv625" w:date="2016-12-06T15:49:00Z"/>
          <w:rStyle w:val="Hyperlink"/>
          <w:noProof/>
        </w:rPr>
      </w:pPr>
    </w:p>
    <w:p w14:paraId="601EA484" w14:textId="77777777" w:rsidR="00683F97" w:rsidDel="001E34C0" w:rsidRDefault="00683F97">
      <w:pPr>
        <w:pStyle w:val="Verzeichnis1"/>
        <w:tabs>
          <w:tab w:val="right" w:leader="dot" w:pos="9062"/>
        </w:tabs>
        <w:rPr>
          <w:ins w:id="200" w:author="Anne Ferger" w:date="2016-11-01T13:39:00Z"/>
          <w:del w:id="201" w:author="fsnv625" w:date="2016-12-06T15:49:00Z"/>
          <w:rFonts w:asciiTheme="minorHAnsi" w:eastAsiaTheme="minorEastAsia" w:hAnsiTheme="minorHAnsi" w:cstheme="minorBidi"/>
          <w:noProof/>
          <w:szCs w:val="22"/>
        </w:rPr>
      </w:pPr>
      <w:ins w:id="202" w:author="Anne Ferger" w:date="2016-11-01T13:39:00Z">
        <w:del w:id="203" w:author="fsnv625" w:date="2016-12-06T15:49:00Z">
          <w:r w:rsidRPr="001E34C0" w:rsidDel="001E34C0">
            <w:rPr>
              <w:rStyle w:val="Hyperlink"/>
              <w:noProof/>
              <w:lang w:val="en-GB"/>
            </w:rPr>
            <w:delText>4. DISPLAYING METADATA</w:delText>
          </w:r>
          <w:r w:rsidDel="001E34C0">
            <w:rPr>
              <w:noProof/>
              <w:webHidden/>
            </w:rPr>
            <w:tab/>
            <w:delText>26</w:delText>
          </w:r>
        </w:del>
      </w:ins>
    </w:p>
    <w:p w14:paraId="53964EDB" w14:textId="77777777" w:rsidR="00683F97" w:rsidDel="001E34C0" w:rsidRDefault="00683F97">
      <w:pPr>
        <w:pStyle w:val="Verzeichnis1"/>
        <w:tabs>
          <w:tab w:val="right" w:leader="dot" w:pos="9062"/>
        </w:tabs>
        <w:rPr>
          <w:ins w:id="204" w:author="Anne Ferger" w:date="2016-11-01T13:39:00Z"/>
          <w:del w:id="205" w:author="fsnv625" w:date="2016-12-06T15:49:00Z"/>
          <w:rStyle w:val="Hyperlink"/>
          <w:noProof/>
        </w:rPr>
      </w:pPr>
    </w:p>
    <w:p w14:paraId="129A5018" w14:textId="77777777" w:rsidR="00683F97" w:rsidDel="001E34C0" w:rsidRDefault="00683F97">
      <w:pPr>
        <w:pStyle w:val="Verzeichnis1"/>
        <w:tabs>
          <w:tab w:val="right" w:leader="dot" w:pos="9062"/>
        </w:tabs>
        <w:rPr>
          <w:ins w:id="206" w:author="Anne Ferger" w:date="2016-11-01T13:39:00Z"/>
          <w:del w:id="207" w:author="fsnv625" w:date="2016-12-06T15:49:00Z"/>
          <w:rFonts w:asciiTheme="minorHAnsi" w:eastAsiaTheme="minorEastAsia" w:hAnsiTheme="minorHAnsi" w:cstheme="minorBidi"/>
          <w:noProof/>
          <w:szCs w:val="22"/>
        </w:rPr>
      </w:pPr>
      <w:ins w:id="208" w:author="Anne Ferger" w:date="2016-11-01T13:39:00Z">
        <w:del w:id="209" w:author="fsnv625" w:date="2016-12-06T15:49:00Z">
          <w:r w:rsidRPr="001E34C0" w:rsidDel="001E34C0">
            <w:rPr>
              <w:rStyle w:val="Hyperlink"/>
              <w:noProof/>
              <w:lang w:val="en-GB"/>
            </w:rPr>
            <w:delText xml:space="preserve">5. </w:delText>
          </w:r>
          <w:r w:rsidRPr="001E34C0" w:rsidDel="001E34C0">
            <w:rPr>
              <w:rStyle w:val="Hyperlink"/>
              <w:noProof/>
              <w:lang w:val="en-GB"/>
              <w:rPrChange w:id="210" w:author="fsnv625" w:date="2016-12-06T15:49:00Z">
                <w:rPr>
                  <w:rStyle w:val="Hyperlink"/>
                  <w:noProof/>
                  <w:lang w:val="en-GB"/>
                </w:rPr>
              </w:rPrChange>
            </w:rPr>
            <w:delText>ADDING ANALYSIS COLUMNS</w:delText>
          </w:r>
          <w:r w:rsidDel="001E34C0">
            <w:rPr>
              <w:noProof/>
              <w:webHidden/>
            </w:rPr>
            <w:tab/>
            <w:delText>27</w:delText>
          </w:r>
        </w:del>
      </w:ins>
    </w:p>
    <w:p w14:paraId="485C0F42" w14:textId="77777777" w:rsidR="00683F97" w:rsidDel="001E34C0" w:rsidRDefault="00683F97">
      <w:pPr>
        <w:pStyle w:val="Verzeichnis1"/>
        <w:tabs>
          <w:tab w:val="right" w:leader="dot" w:pos="9062"/>
        </w:tabs>
        <w:rPr>
          <w:ins w:id="211" w:author="Anne Ferger" w:date="2016-11-01T13:39:00Z"/>
          <w:del w:id="212" w:author="fsnv625" w:date="2016-12-06T15:49:00Z"/>
          <w:rStyle w:val="Hyperlink"/>
          <w:noProof/>
        </w:rPr>
      </w:pPr>
    </w:p>
    <w:p w14:paraId="44FF7106" w14:textId="77777777" w:rsidR="00683F97" w:rsidDel="001E34C0" w:rsidRDefault="00683F97">
      <w:pPr>
        <w:pStyle w:val="Verzeichnis1"/>
        <w:tabs>
          <w:tab w:val="right" w:leader="dot" w:pos="9062"/>
        </w:tabs>
        <w:rPr>
          <w:ins w:id="213" w:author="Anne Ferger" w:date="2016-11-01T13:39:00Z"/>
          <w:del w:id="214" w:author="fsnv625" w:date="2016-12-06T15:49:00Z"/>
          <w:rFonts w:asciiTheme="minorHAnsi" w:eastAsiaTheme="minorEastAsia" w:hAnsiTheme="minorHAnsi" w:cstheme="minorBidi"/>
          <w:noProof/>
          <w:szCs w:val="22"/>
        </w:rPr>
      </w:pPr>
      <w:ins w:id="215" w:author="Anne Ferger" w:date="2016-11-01T13:39:00Z">
        <w:del w:id="216" w:author="fsnv625" w:date="2016-12-06T15:49:00Z">
          <w:r w:rsidRPr="001E34C0" w:rsidDel="001E34C0">
            <w:rPr>
              <w:rStyle w:val="Hyperlink"/>
              <w:noProof/>
              <w:lang w:val="en-GB"/>
            </w:rPr>
            <w:delText>6. ADD ANNOTATION COLUMNS</w:delText>
          </w:r>
          <w:r w:rsidDel="001E34C0">
            <w:rPr>
              <w:noProof/>
              <w:webHidden/>
            </w:rPr>
            <w:tab/>
            <w:delText>30</w:delText>
          </w:r>
        </w:del>
      </w:ins>
    </w:p>
    <w:p w14:paraId="0EC23FCE" w14:textId="77777777" w:rsidR="00683F97" w:rsidDel="001E34C0" w:rsidRDefault="00683F97">
      <w:pPr>
        <w:pStyle w:val="Verzeichnis1"/>
        <w:tabs>
          <w:tab w:val="right" w:leader="dot" w:pos="9062"/>
        </w:tabs>
        <w:rPr>
          <w:ins w:id="217" w:author="Anne Ferger" w:date="2016-11-01T13:39:00Z"/>
          <w:del w:id="218" w:author="fsnv625" w:date="2016-12-06T15:49:00Z"/>
          <w:rStyle w:val="Hyperlink"/>
          <w:noProof/>
        </w:rPr>
      </w:pPr>
    </w:p>
    <w:p w14:paraId="169FD7E3" w14:textId="77777777" w:rsidR="00683F97" w:rsidDel="001E34C0" w:rsidRDefault="00683F97">
      <w:pPr>
        <w:pStyle w:val="Verzeichnis1"/>
        <w:tabs>
          <w:tab w:val="right" w:leader="dot" w:pos="9062"/>
        </w:tabs>
        <w:rPr>
          <w:ins w:id="219" w:author="Anne Ferger" w:date="2016-11-01T13:39:00Z"/>
          <w:del w:id="220" w:author="fsnv625" w:date="2016-12-06T15:49:00Z"/>
          <w:rFonts w:asciiTheme="minorHAnsi" w:eastAsiaTheme="minorEastAsia" w:hAnsiTheme="minorHAnsi" w:cstheme="minorBidi"/>
          <w:noProof/>
          <w:szCs w:val="22"/>
        </w:rPr>
      </w:pPr>
      <w:ins w:id="221" w:author="Anne Ferger" w:date="2016-11-01T13:39:00Z">
        <w:del w:id="222" w:author="fsnv625" w:date="2016-12-06T15:49:00Z">
          <w:r w:rsidRPr="001E34C0" w:rsidDel="001E34C0">
            <w:rPr>
              <w:rStyle w:val="Hyperlink"/>
              <w:noProof/>
              <w:lang w:val="en-GB"/>
            </w:rPr>
            <w:delText>7. FILTERING SEARCH RESULTS</w:delText>
          </w:r>
          <w:r w:rsidDel="001E34C0">
            <w:rPr>
              <w:noProof/>
              <w:webHidden/>
            </w:rPr>
            <w:tab/>
            <w:delText>30</w:delText>
          </w:r>
        </w:del>
      </w:ins>
    </w:p>
    <w:p w14:paraId="4D1679BB" w14:textId="77777777" w:rsidR="00683F97" w:rsidDel="001E34C0" w:rsidRDefault="00683F97">
      <w:pPr>
        <w:pStyle w:val="Verzeichnis1"/>
        <w:tabs>
          <w:tab w:val="right" w:leader="dot" w:pos="9062"/>
        </w:tabs>
        <w:rPr>
          <w:ins w:id="223" w:author="Anne Ferger" w:date="2016-11-01T13:39:00Z"/>
          <w:del w:id="224" w:author="fsnv625" w:date="2016-12-06T15:49:00Z"/>
          <w:rStyle w:val="Hyperlink"/>
          <w:noProof/>
        </w:rPr>
      </w:pPr>
    </w:p>
    <w:p w14:paraId="0D29D7BD" w14:textId="77777777" w:rsidR="00683F97" w:rsidDel="001E34C0" w:rsidRDefault="00683F97">
      <w:pPr>
        <w:pStyle w:val="Verzeichnis1"/>
        <w:tabs>
          <w:tab w:val="right" w:leader="dot" w:pos="9062"/>
        </w:tabs>
        <w:rPr>
          <w:ins w:id="225" w:author="Anne Ferger" w:date="2016-11-01T13:39:00Z"/>
          <w:del w:id="226" w:author="fsnv625" w:date="2016-12-06T15:49:00Z"/>
          <w:rFonts w:asciiTheme="minorHAnsi" w:eastAsiaTheme="minorEastAsia" w:hAnsiTheme="minorHAnsi" w:cstheme="minorBidi"/>
          <w:noProof/>
          <w:szCs w:val="22"/>
        </w:rPr>
      </w:pPr>
      <w:ins w:id="227" w:author="Anne Ferger" w:date="2016-11-01T13:39:00Z">
        <w:del w:id="228" w:author="fsnv625" w:date="2016-12-06T15:49:00Z">
          <w:r w:rsidRPr="001E34C0" w:rsidDel="001E34C0">
            <w:rPr>
              <w:rStyle w:val="Hyperlink"/>
              <w:noProof/>
              <w:lang w:val="en-GB"/>
            </w:rPr>
            <w:delText>8. USING WORD LISTS</w:delText>
          </w:r>
          <w:r w:rsidDel="001E34C0">
            <w:rPr>
              <w:noProof/>
              <w:webHidden/>
            </w:rPr>
            <w:tab/>
            <w:delText>33</w:delText>
          </w:r>
        </w:del>
      </w:ins>
    </w:p>
    <w:p w14:paraId="7248E81A" w14:textId="77777777" w:rsidR="00683F97" w:rsidDel="001E34C0" w:rsidRDefault="00683F97">
      <w:pPr>
        <w:pStyle w:val="Verzeichnis1"/>
        <w:tabs>
          <w:tab w:val="right" w:leader="dot" w:pos="9062"/>
        </w:tabs>
        <w:rPr>
          <w:ins w:id="229" w:author="Anne Ferger" w:date="2016-11-01T13:39:00Z"/>
          <w:del w:id="230" w:author="fsnv625" w:date="2016-12-06T15:49:00Z"/>
          <w:rStyle w:val="Hyperlink"/>
          <w:noProof/>
        </w:rPr>
      </w:pPr>
    </w:p>
    <w:p w14:paraId="194630F3" w14:textId="77777777" w:rsidR="00683F97" w:rsidDel="001E34C0" w:rsidRDefault="00683F97">
      <w:pPr>
        <w:pStyle w:val="Verzeichnis1"/>
        <w:tabs>
          <w:tab w:val="right" w:leader="dot" w:pos="9062"/>
        </w:tabs>
        <w:rPr>
          <w:ins w:id="231" w:author="Anne Ferger" w:date="2016-11-01T13:39:00Z"/>
          <w:del w:id="232" w:author="fsnv625" w:date="2016-12-06T15:49:00Z"/>
          <w:rFonts w:asciiTheme="minorHAnsi" w:eastAsiaTheme="minorEastAsia" w:hAnsiTheme="minorHAnsi" w:cstheme="minorBidi"/>
          <w:noProof/>
          <w:szCs w:val="22"/>
        </w:rPr>
      </w:pPr>
      <w:ins w:id="233" w:author="Anne Ferger" w:date="2016-11-01T13:39:00Z">
        <w:del w:id="234" w:author="fsnv625" w:date="2016-12-06T15:49:00Z">
          <w:r w:rsidRPr="001E34C0" w:rsidDel="001E34C0">
            <w:rPr>
              <w:rStyle w:val="Hyperlink"/>
              <w:noProof/>
              <w:lang w:val="en-GB"/>
            </w:rPr>
            <w:delText xml:space="preserve">9. </w:delText>
          </w:r>
          <w:r w:rsidRPr="001E34C0" w:rsidDel="001E34C0">
            <w:rPr>
              <w:rStyle w:val="Hyperlink"/>
              <w:noProof/>
              <w:lang w:val="en-GB"/>
              <w:rPrChange w:id="235" w:author="fsnv625" w:date="2016-12-06T15:49:00Z">
                <w:rPr>
                  <w:rStyle w:val="Hyperlink"/>
                  <w:noProof/>
                  <w:lang w:val="en-GB"/>
                </w:rPr>
              </w:rPrChange>
            </w:rPr>
            <w:delText>DIFFERENT TYPES OF SEARCHES</w:delText>
          </w:r>
          <w:r w:rsidDel="001E34C0">
            <w:rPr>
              <w:noProof/>
              <w:webHidden/>
            </w:rPr>
            <w:tab/>
            <w:delText>36</w:delText>
          </w:r>
        </w:del>
      </w:ins>
    </w:p>
    <w:p w14:paraId="34D0921A" w14:textId="77777777" w:rsidR="00683F97" w:rsidDel="001E34C0" w:rsidRDefault="00683F97">
      <w:pPr>
        <w:pStyle w:val="Verzeichnis2"/>
        <w:tabs>
          <w:tab w:val="right" w:leader="dot" w:pos="9062"/>
        </w:tabs>
        <w:rPr>
          <w:ins w:id="236" w:author="Anne Ferger" w:date="2016-11-01T13:39:00Z"/>
          <w:del w:id="237" w:author="fsnv625" w:date="2016-12-06T15:49:00Z"/>
          <w:rFonts w:asciiTheme="minorHAnsi" w:eastAsiaTheme="minorEastAsia" w:hAnsiTheme="minorHAnsi" w:cstheme="minorBidi"/>
          <w:noProof/>
          <w:szCs w:val="22"/>
        </w:rPr>
      </w:pPr>
      <w:ins w:id="238" w:author="Anne Ferger" w:date="2016-11-01T13:39:00Z">
        <w:del w:id="239" w:author="fsnv625" w:date="2016-12-06T15:49:00Z">
          <w:r w:rsidRPr="001E34C0" w:rsidDel="001E34C0">
            <w:rPr>
              <w:rStyle w:val="Hyperlink"/>
              <w:noProof/>
              <w:lang w:val="en-GB"/>
            </w:rPr>
            <w:delText>9.1 Regular Expression Search over Transcription tiers [RegEx (T)]</w:delText>
          </w:r>
          <w:r w:rsidDel="001E34C0">
            <w:rPr>
              <w:noProof/>
              <w:webHidden/>
            </w:rPr>
            <w:tab/>
            <w:delText>36</w:delText>
          </w:r>
        </w:del>
      </w:ins>
    </w:p>
    <w:p w14:paraId="4081AF49" w14:textId="77777777" w:rsidR="00683F97" w:rsidDel="001E34C0" w:rsidRDefault="00683F97">
      <w:pPr>
        <w:pStyle w:val="Verzeichnis2"/>
        <w:tabs>
          <w:tab w:val="right" w:leader="dot" w:pos="9062"/>
        </w:tabs>
        <w:rPr>
          <w:ins w:id="240" w:author="Anne Ferger" w:date="2016-11-01T13:39:00Z"/>
          <w:del w:id="241" w:author="fsnv625" w:date="2016-12-06T15:49:00Z"/>
          <w:rFonts w:asciiTheme="minorHAnsi" w:eastAsiaTheme="minorEastAsia" w:hAnsiTheme="minorHAnsi" w:cstheme="minorBidi"/>
          <w:noProof/>
          <w:szCs w:val="22"/>
        </w:rPr>
      </w:pPr>
      <w:ins w:id="242" w:author="Anne Ferger" w:date="2016-11-01T13:39:00Z">
        <w:del w:id="243" w:author="fsnv625" w:date="2016-12-06T15:49:00Z">
          <w:r w:rsidRPr="001E34C0" w:rsidDel="001E34C0">
            <w:rPr>
              <w:rStyle w:val="Hyperlink"/>
              <w:noProof/>
              <w:lang w:val="en-GB"/>
            </w:rPr>
            <w:delText>9.2 Regular Expression Search over Annotation tiers [RegEx (A)]</w:delText>
          </w:r>
          <w:r w:rsidDel="001E34C0">
            <w:rPr>
              <w:noProof/>
              <w:webHidden/>
            </w:rPr>
            <w:tab/>
            <w:delText>36</w:delText>
          </w:r>
        </w:del>
      </w:ins>
    </w:p>
    <w:p w14:paraId="4A2E5411" w14:textId="77777777" w:rsidR="00683F97" w:rsidDel="001E34C0" w:rsidRDefault="00683F97">
      <w:pPr>
        <w:pStyle w:val="Verzeichnis2"/>
        <w:tabs>
          <w:tab w:val="right" w:leader="dot" w:pos="9062"/>
        </w:tabs>
        <w:rPr>
          <w:ins w:id="244" w:author="Anne Ferger" w:date="2016-11-01T13:39:00Z"/>
          <w:del w:id="245" w:author="fsnv625" w:date="2016-12-06T15:49:00Z"/>
          <w:rFonts w:asciiTheme="minorHAnsi" w:eastAsiaTheme="minorEastAsia" w:hAnsiTheme="minorHAnsi" w:cstheme="minorBidi"/>
          <w:noProof/>
          <w:szCs w:val="22"/>
        </w:rPr>
      </w:pPr>
      <w:ins w:id="246" w:author="Anne Ferger" w:date="2016-11-01T13:39:00Z">
        <w:del w:id="247" w:author="fsnv625" w:date="2016-12-06T15:49:00Z">
          <w:r w:rsidRPr="001E34C0" w:rsidDel="001E34C0">
            <w:rPr>
              <w:rStyle w:val="Hyperlink"/>
              <w:noProof/>
              <w:lang w:val="en-GB"/>
            </w:rPr>
            <w:delText>9.3 Regular Expression Search over Description tiers [RegEx (D)]</w:delText>
          </w:r>
          <w:r w:rsidDel="001E34C0">
            <w:rPr>
              <w:noProof/>
              <w:webHidden/>
            </w:rPr>
            <w:tab/>
            <w:delText>36</w:delText>
          </w:r>
        </w:del>
      </w:ins>
    </w:p>
    <w:p w14:paraId="6E5BF421" w14:textId="77777777" w:rsidR="00683F97" w:rsidDel="001E34C0" w:rsidRDefault="00683F97">
      <w:pPr>
        <w:pStyle w:val="Verzeichnis2"/>
        <w:tabs>
          <w:tab w:val="right" w:leader="dot" w:pos="9062"/>
        </w:tabs>
        <w:rPr>
          <w:ins w:id="248" w:author="Anne Ferger" w:date="2016-11-01T13:39:00Z"/>
          <w:del w:id="249" w:author="fsnv625" w:date="2016-12-06T15:49:00Z"/>
          <w:rFonts w:asciiTheme="minorHAnsi" w:eastAsiaTheme="minorEastAsia" w:hAnsiTheme="minorHAnsi" w:cstheme="minorBidi"/>
          <w:noProof/>
          <w:szCs w:val="22"/>
        </w:rPr>
      </w:pPr>
      <w:ins w:id="250" w:author="Anne Ferger" w:date="2016-11-01T13:39:00Z">
        <w:del w:id="251" w:author="fsnv625" w:date="2016-12-06T15:49:00Z">
          <w:r w:rsidRPr="001E34C0" w:rsidDel="001E34C0">
            <w:rPr>
              <w:rStyle w:val="Hyperlink"/>
              <w:noProof/>
              <w:lang w:val="en-GB"/>
            </w:rPr>
            <w:delText>9.4 XPath Search over Transcription tiers [XPath (T)]</w:delText>
          </w:r>
          <w:r w:rsidDel="001E34C0">
            <w:rPr>
              <w:noProof/>
              <w:webHidden/>
            </w:rPr>
            <w:tab/>
            <w:delText>37</w:delText>
          </w:r>
        </w:del>
      </w:ins>
    </w:p>
    <w:p w14:paraId="71FD203C" w14:textId="77777777" w:rsidR="00683F97" w:rsidDel="001E34C0" w:rsidRDefault="00683F97">
      <w:pPr>
        <w:pStyle w:val="Verzeichnis1"/>
        <w:tabs>
          <w:tab w:val="right" w:leader="dot" w:pos="9062"/>
        </w:tabs>
        <w:rPr>
          <w:ins w:id="252" w:author="Anne Ferger" w:date="2016-11-01T13:39:00Z"/>
          <w:del w:id="253" w:author="fsnv625" w:date="2016-12-06T15:49:00Z"/>
          <w:rStyle w:val="Hyperlink"/>
          <w:noProof/>
        </w:rPr>
      </w:pPr>
    </w:p>
    <w:p w14:paraId="58B17BAA" w14:textId="77777777" w:rsidR="00683F97" w:rsidDel="001E34C0" w:rsidRDefault="00683F97">
      <w:pPr>
        <w:pStyle w:val="Verzeichnis1"/>
        <w:tabs>
          <w:tab w:val="right" w:leader="dot" w:pos="9062"/>
        </w:tabs>
        <w:rPr>
          <w:ins w:id="254" w:author="Anne Ferger" w:date="2016-11-01T13:39:00Z"/>
          <w:del w:id="255" w:author="fsnv625" w:date="2016-12-06T15:49:00Z"/>
          <w:rFonts w:asciiTheme="minorHAnsi" w:eastAsiaTheme="minorEastAsia" w:hAnsiTheme="minorHAnsi" w:cstheme="minorBidi"/>
          <w:noProof/>
          <w:szCs w:val="22"/>
        </w:rPr>
      </w:pPr>
      <w:ins w:id="256" w:author="Anne Ferger" w:date="2016-11-01T13:39:00Z">
        <w:del w:id="257" w:author="fsnv625" w:date="2016-12-06T15:49:00Z">
          <w:r w:rsidRPr="001E34C0" w:rsidDel="001E34C0">
            <w:rPr>
              <w:rStyle w:val="Hyperlink"/>
              <w:noProof/>
              <w:lang w:val="en-US"/>
            </w:rPr>
            <w:delText>10. An example for a multilevel search with EXAKT</w:delText>
          </w:r>
          <w:r w:rsidDel="001E34C0">
            <w:rPr>
              <w:noProof/>
              <w:webHidden/>
            </w:rPr>
            <w:tab/>
            <w:delText>37</w:delText>
          </w:r>
        </w:del>
      </w:ins>
    </w:p>
    <w:p w14:paraId="104EB45C" w14:textId="77777777" w:rsidR="006D6420" w:rsidDel="001E34C0" w:rsidRDefault="006D6420">
      <w:pPr>
        <w:pStyle w:val="Verzeichnis1"/>
        <w:tabs>
          <w:tab w:val="right" w:leader="dot" w:pos="9062"/>
        </w:tabs>
        <w:rPr>
          <w:ins w:id="258" w:author="Timm Lehmberg" w:date="2016-10-26T12:42:00Z"/>
          <w:del w:id="259" w:author="fsnv625" w:date="2016-12-06T15:49:00Z"/>
          <w:rFonts w:asciiTheme="minorHAnsi" w:eastAsiaTheme="minorEastAsia" w:hAnsiTheme="minorHAnsi" w:cstheme="minorBidi"/>
          <w:noProof/>
          <w:szCs w:val="22"/>
          <w:lang w:val="en-US" w:eastAsia="en-US"/>
        </w:rPr>
      </w:pPr>
      <w:ins w:id="260" w:author="Timm Lehmberg" w:date="2016-10-26T12:42:00Z">
        <w:del w:id="261" w:author="fsnv625" w:date="2016-12-06T15:49:00Z">
          <w:r w:rsidRPr="00715A90" w:rsidDel="001E34C0">
            <w:rPr>
              <w:rStyle w:val="Hyperlink"/>
              <w:noProof/>
              <w:lang w:val="en-GB"/>
            </w:rPr>
            <w:delText>INTRODUCTION</w:delText>
          </w:r>
          <w:r w:rsidDel="001E34C0">
            <w:rPr>
              <w:noProof/>
              <w:webHidden/>
            </w:rPr>
            <w:tab/>
            <w:delText>3</w:delText>
          </w:r>
        </w:del>
      </w:ins>
    </w:p>
    <w:p w14:paraId="349D5B2A" w14:textId="77777777" w:rsidR="006D6420" w:rsidDel="001E34C0" w:rsidRDefault="006D6420">
      <w:pPr>
        <w:pStyle w:val="Verzeichnis1"/>
        <w:tabs>
          <w:tab w:val="right" w:leader="dot" w:pos="9062"/>
        </w:tabs>
        <w:rPr>
          <w:ins w:id="262" w:author="Timm Lehmberg" w:date="2016-10-26T12:43:00Z"/>
          <w:del w:id="263" w:author="fsnv625" w:date="2016-12-06T15:49:00Z"/>
          <w:rStyle w:val="Hyperlink"/>
          <w:noProof/>
        </w:rPr>
      </w:pPr>
    </w:p>
    <w:p w14:paraId="3669D775" w14:textId="77777777" w:rsidR="006D6420" w:rsidDel="001E34C0" w:rsidRDefault="006D6420">
      <w:pPr>
        <w:pStyle w:val="Verzeichnis1"/>
        <w:tabs>
          <w:tab w:val="right" w:leader="dot" w:pos="9062"/>
        </w:tabs>
        <w:rPr>
          <w:ins w:id="264" w:author="Timm Lehmberg" w:date="2016-10-26T12:42:00Z"/>
          <w:del w:id="265" w:author="fsnv625" w:date="2016-12-06T15:49:00Z"/>
          <w:rFonts w:asciiTheme="minorHAnsi" w:eastAsiaTheme="minorEastAsia" w:hAnsiTheme="minorHAnsi" w:cstheme="minorBidi"/>
          <w:noProof/>
          <w:szCs w:val="22"/>
          <w:lang w:val="en-US" w:eastAsia="en-US"/>
        </w:rPr>
      </w:pPr>
      <w:ins w:id="266" w:author="Timm Lehmberg" w:date="2016-10-26T12:42:00Z">
        <w:del w:id="267" w:author="fsnv625" w:date="2016-12-06T15:49:00Z">
          <w:r w:rsidRPr="00715A90" w:rsidDel="001E34C0">
            <w:rPr>
              <w:rStyle w:val="Hyperlink"/>
              <w:noProof/>
              <w:lang w:val="en-GB"/>
            </w:rPr>
            <w:delText>1. OPENING OR GENE</w:delText>
          </w:r>
          <w:r w:rsidRPr="00DE49FA" w:rsidDel="001E34C0">
            <w:rPr>
              <w:rStyle w:val="Hyperlink"/>
              <w:noProof/>
              <w:lang w:val="en-GB"/>
            </w:rPr>
            <w:delText>RATING A CORPUS</w:delText>
          </w:r>
          <w:r w:rsidDel="001E34C0">
            <w:rPr>
              <w:noProof/>
              <w:webHidden/>
            </w:rPr>
            <w:tab/>
            <w:delText>4</w:delText>
          </w:r>
        </w:del>
      </w:ins>
    </w:p>
    <w:p w14:paraId="157B7986" w14:textId="77777777" w:rsidR="006D6420" w:rsidDel="001E34C0" w:rsidRDefault="006D6420">
      <w:pPr>
        <w:pStyle w:val="Verzeichnis2"/>
        <w:tabs>
          <w:tab w:val="right" w:leader="dot" w:pos="9062"/>
        </w:tabs>
        <w:rPr>
          <w:ins w:id="268" w:author="Timm Lehmberg" w:date="2016-10-26T12:42:00Z"/>
          <w:del w:id="269" w:author="fsnv625" w:date="2016-12-06T15:49:00Z"/>
          <w:rFonts w:asciiTheme="minorHAnsi" w:eastAsiaTheme="minorEastAsia" w:hAnsiTheme="minorHAnsi" w:cstheme="minorBidi"/>
          <w:noProof/>
          <w:szCs w:val="22"/>
          <w:lang w:val="en-US" w:eastAsia="en-US"/>
        </w:rPr>
      </w:pPr>
      <w:ins w:id="270" w:author="Timm Lehmberg" w:date="2016-10-26T12:42:00Z">
        <w:del w:id="271" w:author="fsnv625" w:date="2016-12-06T15:49:00Z">
          <w:r w:rsidRPr="00715A90" w:rsidDel="001E34C0">
            <w:rPr>
              <w:rStyle w:val="Hyperlink"/>
              <w:noProof/>
              <w:lang w:val="en-GB"/>
            </w:rPr>
            <w:delText>1.1. Opening an existing corpus</w:delText>
          </w:r>
          <w:r w:rsidDel="001E34C0">
            <w:rPr>
              <w:noProof/>
              <w:webHidden/>
            </w:rPr>
            <w:tab/>
            <w:delText>4</w:delText>
          </w:r>
        </w:del>
      </w:ins>
    </w:p>
    <w:p w14:paraId="3CF1D13D" w14:textId="77777777" w:rsidR="006D6420" w:rsidDel="001E34C0" w:rsidRDefault="006D6420">
      <w:pPr>
        <w:pStyle w:val="Verzeichnis2"/>
        <w:tabs>
          <w:tab w:val="right" w:leader="dot" w:pos="9062"/>
        </w:tabs>
        <w:rPr>
          <w:ins w:id="272" w:author="Timm Lehmberg" w:date="2016-10-26T12:42:00Z"/>
          <w:del w:id="273" w:author="fsnv625" w:date="2016-12-06T15:49:00Z"/>
          <w:rFonts w:asciiTheme="minorHAnsi" w:eastAsiaTheme="minorEastAsia" w:hAnsiTheme="minorHAnsi" w:cstheme="minorBidi"/>
          <w:noProof/>
          <w:szCs w:val="22"/>
          <w:lang w:val="en-US" w:eastAsia="en-US"/>
        </w:rPr>
      </w:pPr>
      <w:ins w:id="274" w:author="Timm Lehmberg" w:date="2016-10-26T12:42:00Z">
        <w:del w:id="275" w:author="fsnv625" w:date="2016-12-06T15:49:00Z">
          <w:r w:rsidRPr="00715A90" w:rsidDel="001E34C0">
            <w:rPr>
              <w:rStyle w:val="Hyperlink"/>
              <w:noProof/>
              <w:lang w:val="en-GB"/>
            </w:rPr>
            <w:delText>1.2. Opening a remote corpus</w:delText>
          </w:r>
          <w:r w:rsidDel="001E34C0">
            <w:rPr>
              <w:noProof/>
              <w:webHidden/>
            </w:rPr>
            <w:tab/>
            <w:delText>4</w:delText>
          </w:r>
        </w:del>
      </w:ins>
    </w:p>
    <w:p w14:paraId="23F4D68C" w14:textId="4BA3530D" w:rsidR="006D6420" w:rsidDel="001E34C0" w:rsidRDefault="006D6420">
      <w:pPr>
        <w:pStyle w:val="Verzeichnis2"/>
        <w:tabs>
          <w:tab w:val="right" w:leader="dot" w:pos="9062"/>
        </w:tabs>
        <w:rPr>
          <w:ins w:id="276" w:author="Timm Lehmberg" w:date="2016-10-26T12:42:00Z"/>
          <w:del w:id="277" w:author="fsnv625" w:date="2016-12-06T15:49:00Z"/>
          <w:rFonts w:asciiTheme="minorHAnsi" w:eastAsiaTheme="minorEastAsia" w:hAnsiTheme="minorHAnsi" w:cstheme="minorBidi"/>
          <w:noProof/>
          <w:szCs w:val="22"/>
          <w:lang w:val="en-US" w:eastAsia="en-US"/>
        </w:rPr>
      </w:pPr>
      <w:ins w:id="278" w:author="Timm Lehmberg" w:date="2016-10-26T12:42:00Z">
        <w:del w:id="279" w:author="fsnv625" w:date="2016-12-06T15:49:00Z">
          <w:r w:rsidRPr="00DE49FA" w:rsidDel="001E34C0">
            <w:rPr>
              <w:rStyle w:val="Hyperlink"/>
              <w:noProof/>
              <w:highlight w:val="yellow"/>
              <w:lang w:val="en-GB"/>
              <w:rPrChange w:id="280" w:author="Anne Ferger" w:date="2016-11-01T13:38:00Z">
                <w:rPr>
                  <w:rStyle w:val="Hyperlink"/>
                  <w:noProof/>
                  <w:lang w:val="en-GB"/>
                </w:rPr>
              </w:rPrChange>
            </w:rPr>
            <w:delText>1.3 Opening a database corpus</w:delText>
          </w:r>
          <w:r w:rsidDel="001E34C0">
            <w:rPr>
              <w:noProof/>
              <w:webHidden/>
            </w:rPr>
            <w:tab/>
            <w:delText>6</w:delText>
          </w:r>
        </w:del>
      </w:ins>
    </w:p>
    <w:p w14:paraId="02D773FB" w14:textId="77777777" w:rsidR="006D6420" w:rsidDel="001E34C0" w:rsidRDefault="006D6420">
      <w:pPr>
        <w:pStyle w:val="Verzeichnis2"/>
        <w:tabs>
          <w:tab w:val="right" w:leader="dot" w:pos="9062"/>
        </w:tabs>
        <w:rPr>
          <w:ins w:id="281" w:author="Timm Lehmberg" w:date="2016-10-26T12:42:00Z"/>
          <w:del w:id="282" w:author="fsnv625" w:date="2016-12-06T15:49:00Z"/>
          <w:rFonts w:asciiTheme="minorHAnsi" w:eastAsiaTheme="minorEastAsia" w:hAnsiTheme="minorHAnsi" w:cstheme="minorBidi"/>
          <w:noProof/>
          <w:szCs w:val="22"/>
          <w:lang w:val="en-US" w:eastAsia="en-US"/>
        </w:rPr>
      </w:pPr>
      <w:ins w:id="283" w:author="Timm Lehmberg" w:date="2016-10-26T12:42:00Z">
        <w:del w:id="284" w:author="fsnv625" w:date="2016-12-06T15:49:00Z">
          <w:r w:rsidRPr="00715A90" w:rsidDel="001E34C0">
            <w:rPr>
              <w:rStyle w:val="Hyperlink"/>
              <w:noProof/>
              <w:lang w:val="en-GB"/>
            </w:rPr>
            <w:delText>1.4. Generating a word list</w:delText>
          </w:r>
          <w:r w:rsidDel="001E34C0">
            <w:rPr>
              <w:noProof/>
              <w:webHidden/>
            </w:rPr>
            <w:tab/>
            <w:delText>6</w:delText>
          </w:r>
        </w:del>
      </w:ins>
    </w:p>
    <w:p w14:paraId="1E8923BA" w14:textId="77777777" w:rsidR="006D6420" w:rsidDel="001E34C0" w:rsidRDefault="006D6420">
      <w:pPr>
        <w:pStyle w:val="Verzeichnis2"/>
        <w:tabs>
          <w:tab w:val="right" w:leader="dot" w:pos="9062"/>
        </w:tabs>
        <w:rPr>
          <w:ins w:id="285" w:author="Timm Lehmberg" w:date="2016-10-26T12:42:00Z"/>
          <w:del w:id="286" w:author="fsnv625" w:date="2016-12-06T15:49:00Z"/>
          <w:rFonts w:asciiTheme="minorHAnsi" w:eastAsiaTheme="minorEastAsia" w:hAnsiTheme="minorHAnsi" w:cstheme="minorBidi"/>
          <w:noProof/>
          <w:szCs w:val="22"/>
          <w:lang w:val="en-US" w:eastAsia="en-US"/>
        </w:rPr>
      </w:pPr>
      <w:ins w:id="287" w:author="Timm Lehmberg" w:date="2016-10-26T12:42:00Z">
        <w:del w:id="288" w:author="fsnv625" w:date="2016-12-06T15:49:00Z">
          <w:r w:rsidRPr="00715A90" w:rsidDel="001E34C0">
            <w:rPr>
              <w:rStyle w:val="Hyperlink"/>
              <w:noProof/>
              <w:lang w:val="en-GB"/>
            </w:rPr>
            <w:delText>1.5. Generating a corpus from EXMARaLDA transcriptio</w:delText>
          </w:r>
          <w:r w:rsidRPr="00DE49FA" w:rsidDel="001E34C0">
            <w:rPr>
              <w:rStyle w:val="Hyperlink"/>
              <w:noProof/>
              <w:lang w:val="en-GB"/>
            </w:rPr>
            <w:delText>ns</w:delText>
          </w:r>
          <w:r w:rsidDel="001E34C0">
            <w:rPr>
              <w:noProof/>
              <w:webHidden/>
            </w:rPr>
            <w:tab/>
            <w:delText>7</w:delText>
          </w:r>
        </w:del>
      </w:ins>
    </w:p>
    <w:p w14:paraId="0E2C4B40" w14:textId="77777777" w:rsidR="006D6420" w:rsidDel="001E34C0" w:rsidRDefault="006D6420">
      <w:pPr>
        <w:pStyle w:val="Verzeichnis2"/>
        <w:tabs>
          <w:tab w:val="right" w:leader="dot" w:pos="9062"/>
        </w:tabs>
        <w:rPr>
          <w:ins w:id="289" w:author="Timm Lehmberg" w:date="2016-10-26T12:42:00Z"/>
          <w:del w:id="290" w:author="fsnv625" w:date="2016-12-06T15:49:00Z"/>
          <w:rFonts w:asciiTheme="minorHAnsi" w:eastAsiaTheme="minorEastAsia" w:hAnsiTheme="minorHAnsi" w:cstheme="minorBidi"/>
          <w:noProof/>
          <w:szCs w:val="22"/>
          <w:lang w:val="en-US" w:eastAsia="en-US"/>
        </w:rPr>
      </w:pPr>
      <w:ins w:id="291" w:author="Timm Lehmberg" w:date="2016-10-26T12:42:00Z">
        <w:del w:id="292" w:author="fsnv625" w:date="2016-12-06T15:49:00Z">
          <w:r w:rsidRPr="00715A90" w:rsidDel="001E34C0">
            <w:rPr>
              <w:rStyle w:val="Hyperlink"/>
              <w:noProof/>
              <w:lang w:val="en-GB"/>
            </w:rPr>
            <w:delText>1.6. Generating a corpus from FOLKER transcriptions</w:delText>
          </w:r>
          <w:r w:rsidDel="001E34C0">
            <w:rPr>
              <w:noProof/>
              <w:webHidden/>
            </w:rPr>
            <w:tab/>
            <w:delText>10</w:delText>
          </w:r>
        </w:del>
      </w:ins>
    </w:p>
    <w:p w14:paraId="544F94F7" w14:textId="77777777" w:rsidR="006D6420" w:rsidDel="001E34C0" w:rsidRDefault="006D6420">
      <w:pPr>
        <w:pStyle w:val="Verzeichnis2"/>
        <w:tabs>
          <w:tab w:val="right" w:leader="dot" w:pos="9062"/>
        </w:tabs>
        <w:rPr>
          <w:ins w:id="293" w:author="Timm Lehmberg" w:date="2016-10-26T12:42:00Z"/>
          <w:del w:id="294" w:author="fsnv625" w:date="2016-12-06T15:49:00Z"/>
          <w:rFonts w:asciiTheme="minorHAnsi" w:eastAsiaTheme="minorEastAsia" w:hAnsiTheme="minorHAnsi" w:cstheme="minorBidi"/>
          <w:noProof/>
          <w:szCs w:val="22"/>
          <w:lang w:val="en-US" w:eastAsia="en-US"/>
        </w:rPr>
      </w:pPr>
      <w:ins w:id="295" w:author="Timm Lehmberg" w:date="2016-10-26T12:42:00Z">
        <w:del w:id="296" w:author="fsnv625" w:date="2016-12-06T15:49:00Z">
          <w:r w:rsidRPr="00715A90" w:rsidDel="001E34C0">
            <w:rPr>
              <w:rStyle w:val="Hyperlink"/>
              <w:noProof/>
              <w:lang w:val="en-GB"/>
            </w:rPr>
            <w:delText>1.7. Generating a corpus from CHAT transcriptions</w:delText>
          </w:r>
          <w:r w:rsidDel="001E34C0">
            <w:rPr>
              <w:noProof/>
              <w:webHidden/>
            </w:rPr>
            <w:tab/>
            <w:delText>12</w:delText>
          </w:r>
        </w:del>
      </w:ins>
    </w:p>
    <w:p w14:paraId="0C12A2D9" w14:textId="77777777" w:rsidR="006D6420" w:rsidDel="001E34C0" w:rsidRDefault="006D6420">
      <w:pPr>
        <w:pStyle w:val="Verzeichnis2"/>
        <w:tabs>
          <w:tab w:val="right" w:leader="dot" w:pos="9062"/>
        </w:tabs>
        <w:rPr>
          <w:ins w:id="297" w:author="Timm Lehmberg" w:date="2016-10-26T12:42:00Z"/>
          <w:del w:id="298" w:author="fsnv625" w:date="2016-12-06T15:49:00Z"/>
          <w:rFonts w:asciiTheme="minorHAnsi" w:eastAsiaTheme="minorEastAsia" w:hAnsiTheme="minorHAnsi" w:cstheme="minorBidi"/>
          <w:noProof/>
          <w:szCs w:val="22"/>
          <w:lang w:val="en-US" w:eastAsia="en-US"/>
        </w:rPr>
      </w:pPr>
      <w:ins w:id="299" w:author="Timm Lehmberg" w:date="2016-10-26T12:42:00Z">
        <w:del w:id="300" w:author="fsnv625" w:date="2016-12-06T15:49:00Z">
          <w:r w:rsidRPr="00715A90" w:rsidDel="001E34C0">
            <w:rPr>
              <w:rStyle w:val="Hyperlink"/>
              <w:noProof/>
              <w:lang w:val="en-GB"/>
            </w:rPr>
            <w:delText>1.8. Generating a corpus from ELAN annotation files</w:delText>
          </w:r>
          <w:r w:rsidDel="001E34C0">
            <w:rPr>
              <w:noProof/>
              <w:webHidden/>
            </w:rPr>
            <w:tab/>
            <w:delText>12</w:delText>
          </w:r>
        </w:del>
      </w:ins>
    </w:p>
    <w:p w14:paraId="41FE0D83" w14:textId="77777777" w:rsidR="006D6420" w:rsidDel="001E34C0" w:rsidRDefault="006D6420">
      <w:pPr>
        <w:pStyle w:val="Verzeichnis2"/>
        <w:tabs>
          <w:tab w:val="right" w:leader="dot" w:pos="9062"/>
        </w:tabs>
        <w:rPr>
          <w:ins w:id="301" w:author="Timm Lehmberg" w:date="2016-10-26T12:42:00Z"/>
          <w:del w:id="302" w:author="fsnv625" w:date="2016-12-06T15:49:00Z"/>
          <w:rFonts w:asciiTheme="minorHAnsi" w:eastAsiaTheme="minorEastAsia" w:hAnsiTheme="minorHAnsi" w:cstheme="minorBidi"/>
          <w:noProof/>
          <w:szCs w:val="22"/>
          <w:lang w:val="en-US" w:eastAsia="en-US"/>
        </w:rPr>
      </w:pPr>
      <w:ins w:id="303" w:author="Timm Lehmberg" w:date="2016-10-26T12:42:00Z">
        <w:del w:id="304" w:author="fsnv625" w:date="2016-12-06T15:49:00Z">
          <w:r w:rsidRPr="00715A90" w:rsidDel="001E34C0">
            <w:rPr>
              <w:rStyle w:val="Hyperlink"/>
              <w:noProof/>
              <w:lang w:val="en-GB"/>
            </w:rPr>
            <w:delText>1.9. Generating a corpus from Transcriber files</w:delText>
          </w:r>
          <w:r w:rsidDel="001E34C0">
            <w:rPr>
              <w:noProof/>
              <w:webHidden/>
            </w:rPr>
            <w:tab/>
            <w:delText>12</w:delText>
          </w:r>
        </w:del>
      </w:ins>
    </w:p>
    <w:p w14:paraId="13BF329A" w14:textId="77777777" w:rsidR="006D6420" w:rsidDel="001E34C0" w:rsidRDefault="006D6420">
      <w:pPr>
        <w:pStyle w:val="Verzeichnis1"/>
        <w:tabs>
          <w:tab w:val="right" w:leader="dot" w:pos="9062"/>
        </w:tabs>
        <w:rPr>
          <w:ins w:id="305" w:author="Timm Lehmberg" w:date="2016-10-26T12:43:00Z"/>
          <w:del w:id="306" w:author="fsnv625" w:date="2016-12-06T15:49:00Z"/>
          <w:rStyle w:val="Hyperlink"/>
          <w:noProof/>
        </w:rPr>
      </w:pPr>
    </w:p>
    <w:p w14:paraId="4A593AA6" w14:textId="77777777" w:rsidR="006D6420" w:rsidDel="001E34C0" w:rsidRDefault="006D6420">
      <w:pPr>
        <w:pStyle w:val="Verzeichnis1"/>
        <w:tabs>
          <w:tab w:val="right" w:leader="dot" w:pos="9062"/>
        </w:tabs>
        <w:rPr>
          <w:ins w:id="307" w:author="Timm Lehmberg" w:date="2016-10-26T12:42:00Z"/>
          <w:del w:id="308" w:author="fsnv625" w:date="2016-12-06T15:49:00Z"/>
          <w:rFonts w:asciiTheme="minorHAnsi" w:eastAsiaTheme="minorEastAsia" w:hAnsiTheme="minorHAnsi" w:cstheme="minorBidi"/>
          <w:noProof/>
          <w:szCs w:val="22"/>
          <w:lang w:val="en-US" w:eastAsia="en-US"/>
        </w:rPr>
      </w:pPr>
      <w:ins w:id="309" w:author="Timm Lehmberg" w:date="2016-10-26T12:42:00Z">
        <w:del w:id="310" w:author="fsnv625" w:date="2016-12-06T15:49:00Z">
          <w:r w:rsidRPr="00715A90" w:rsidDel="001E34C0">
            <w:rPr>
              <w:rStyle w:val="Hyperlink"/>
              <w:noProof/>
              <w:lang w:val="en-GB"/>
            </w:rPr>
            <w:delText>2. WORKING WITH CONCORDANCES</w:delText>
          </w:r>
          <w:r w:rsidDel="001E34C0">
            <w:rPr>
              <w:noProof/>
              <w:webHidden/>
            </w:rPr>
            <w:tab/>
            <w:delText>13</w:delText>
          </w:r>
        </w:del>
      </w:ins>
    </w:p>
    <w:p w14:paraId="5C2BC6E6" w14:textId="77777777" w:rsidR="006D6420" w:rsidDel="001E34C0" w:rsidRDefault="006D6420">
      <w:pPr>
        <w:pStyle w:val="Verzeichnis2"/>
        <w:tabs>
          <w:tab w:val="right" w:leader="dot" w:pos="9062"/>
        </w:tabs>
        <w:rPr>
          <w:ins w:id="311" w:author="Timm Lehmberg" w:date="2016-10-26T12:42:00Z"/>
          <w:del w:id="312" w:author="fsnv625" w:date="2016-12-06T15:49:00Z"/>
          <w:rFonts w:asciiTheme="minorHAnsi" w:eastAsiaTheme="minorEastAsia" w:hAnsiTheme="minorHAnsi" w:cstheme="minorBidi"/>
          <w:noProof/>
          <w:szCs w:val="22"/>
          <w:lang w:val="en-US" w:eastAsia="en-US"/>
        </w:rPr>
      </w:pPr>
      <w:ins w:id="313" w:author="Timm Lehmberg" w:date="2016-10-26T12:42:00Z">
        <w:del w:id="314" w:author="fsnv625" w:date="2016-12-06T15:49:00Z">
          <w:r w:rsidRPr="00715A90" w:rsidDel="001E34C0">
            <w:rPr>
              <w:rStyle w:val="Hyperlink"/>
              <w:noProof/>
              <w:lang w:val="en-GB"/>
            </w:rPr>
            <w:delText>2.1. Creating a new concordance</w:delText>
          </w:r>
          <w:r w:rsidDel="001E34C0">
            <w:rPr>
              <w:noProof/>
              <w:webHidden/>
            </w:rPr>
            <w:tab/>
            <w:delText>13</w:delText>
          </w:r>
        </w:del>
      </w:ins>
    </w:p>
    <w:p w14:paraId="167A422B" w14:textId="77777777" w:rsidR="006D6420" w:rsidDel="001E34C0" w:rsidRDefault="006D6420">
      <w:pPr>
        <w:pStyle w:val="Verzeichnis2"/>
        <w:tabs>
          <w:tab w:val="right" w:leader="dot" w:pos="9062"/>
        </w:tabs>
        <w:rPr>
          <w:ins w:id="315" w:author="Timm Lehmberg" w:date="2016-10-26T12:42:00Z"/>
          <w:del w:id="316" w:author="fsnv625" w:date="2016-12-06T15:49:00Z"/>
          <w:rFonts w:asciiTheme="minorHAnsi" w:eastAsiaTheme="minorEastAsia" w:hAnsiTheme="minorHAnsi" w:cstheme="minorBidi"/>
          <w:noProof/>
          <w:szCs w:val="22"/>
          <w:lang w:val="en-US" w:eastAsia="en-US"/>
        </w:rPr>
      </w:pPr>
      <w:ins w:id="317" w:author="Timm Lehmberg" w:date="2016-10-26T12:42:00Z">
        <w:del w:id="318" w:author="fsnv625" w:date="2016-12-06T15:49:00Z">
          <w:r w:rsidRPr="00715A90" w:rsidDel="001E34C0">
            <w:rPr>
              <w:rStyle w:val="Hyperlink"/>
              <w:noProof/>
              <w:lang w:val="en-GB"/>
            </w:rPr>
            <w:delText>2.2. Understanding concordances</w:delText>
          </w:r>
          <w:r w:rsidDel="001E34C0">
            <w:rPr>
              <w:noProof/>
              <w:webHidden/>
            </w:rPr>
            <w:tab/>
            <w:delText>14</w:delText>
          </w:r>
        </w:del>
      </w:ins>
    </w:p>
    <w:p w14:paraId="6B493293" w14:textId="77777777" w:rsidR="006D6420" w:rsidDel="001E34C0" w:rsidRDefault="006D6420">
      <w:pPr>
        <w:pStyle w:val="Verzeichnis2"/>
        <w:tabs>
          <w:tab w:val="right" w:leader="dot" w:pos="9062"/>
        </w:tabs>
        <w:rPr>
          <w:ins w:id="319" w:author="Timm Lehmberg" w:date="2016-10-26T12:42:00Z"/>
          <w:del w:id="320" w:author="fsnv625" w:date="2016-12-06T15:49:00Z"/>
          <w:rFonts w:asciiTheme="minorHAnsi" w:eastAsiaTheme="minorEastAsia" w:hAnsiTheme="minorHAnsi" w:cstheme="minorBidi"/>
          <w:noProof/>
          <w:szCs w:val="22"/>
          <w:lang w:val="en-US" w:eastAsia="en-US"/>
        </w:rPr>
      </w:pPr>
      <w:ins w:id="321" w:author="Timm Lehmberg" w:date="2016-10-26T12:42:00Z">
        <w:del w:id="322" w:author="fsnv625" w:date="2016-12-06T15:49:00Z">
          <w:r w:rsidRPr="00715A90" w:rsidDel="001E34C0">
            <w:rPr>
              <w:rStyle w:val="Hyperlink"/>
              <w:noProof/>
              <w:lang w:val="en-GB"/>
            </w:rPr>
            <w:delText>2.3. Going from a search result to the transcription</w:delText>
          </w:r>
          <w:r w:rsidDel="001E34C0">
            <w:rPr>
              <w:noProof/>
              <w:webHidden/>
            </w:rPr>
            <w:tab/>
            <w:delText>15</w:delText>
          </w:r>
        </w:del>
      </w:ins>
    </w:p>
    <w:p w14:paraId="72263220" w14:textId="77777777" w:rsidR="006D6420" w:rsidDel="001E34C0" w:rsidRDefault="006D6420">
      <w:pPr>
        <w:pStyle w:val="Verzeichnis2"/>
        <w:tabs>
          <w:tab w:val="right" w:leader="dot" w:pos="9062"/>
        </w:tabs>
        <w:rPr>
          <w:ins w:id="323" w:author="Timm Lehmberg" w:date="2016-10-26T12:42:00Z"/>
          <w:del w:id="324" w:author="fsnv625" w:date="2016-12-06T15:49:00Z"/>
          <w:rFonts w:asciiTheme="minorHAnsi" w:eastAsiaTheme="minorEastAsia" w:hAnsiTheme="minorHAnsi" w:cstheme="minorBidi"/>
          <w:noProof/>
          <w:szCs w:val="22"/>
          <w:lang w:val="en-US" w:eastAsia="en-US"/>
        </w:rPr>
      </w:pPr>
      <w:ins w:id="325" w:author="Timm Lehmberg" w:date="2016-10-26T12:42:00Z">
        <w:del w:id="326" w:author="fsnv625" w:date="2016-12-06T15:49:00Z">
          <w:r w:rsidRPr="00715A90" w:rsidDel="001E34C0">
            <w:rPr>
              <w:rStyle w:val="Hyperlink"/>
              <w:noProof/>
              <w:lang w:val="en-GB"/>
            </w:rPr>
            <w:delText>2.4 Using the Praat Panel</w:delText>
          </w:r>
          <w:r w:rsidDel="001E34C0">
            <w:rPr>
              <w:noProof/>
              <w:webHidden/>
            </w:rPr>
            <w:tab/>
            <w:delText>17</w:delText>
          </w:r>
        </w:del>
      </w:ins>
    </w:p>
    <w:p w14:paraId="3E5DF83A" w14:textId="77777777" w:rsidR="006D6420" w:rsidDel="001E34C0" w:rsidRDefault="006D6420">
      <w:pPr>
        <w:pStyle w:val="Verzeichnis2"/>
        <w:tabs>
          <w:tab w:val="right" w:leader="dot" w:pos="9062"/>
        </w:tabs>
        <w:rPr>
          <w:ins w:id="327" w:author="Timm Lehmberg" w:date="2016-10-26T12:42:00Z"/>
          <w:del w:id="328" w:author="fsnv625" w:date="2016-12-06T15:49:00Z"/>
          <w:rFonts w:asciiTheme="minorHAnsi" w:eastAsiaTheme="minorEastAsia" w:hAnsiTheme="minorHAnsi" w:cstheme="minorBidi"/>
          <w:noProof/>
          <w:szCs w:val="22"/>
          <w:lang w:val="en-US" w:eastAsia="en-US"/>
        </w:rPr>
      </w:pPr>
      <w:ins w:id="329" w:author="Timm Lehmberg" w:date="2016-10-26T12:42:00Z">
        <w:del w:id="330" w:author="fsnv625" w:date="2016-12-06T15:49:00Z">
          <w:r w:rsidRPr="00715A90" w:rsidDel="001E34C0">
            <w:rPr>
              <w:rStyle w:val="Hyperlink"/>
              <w:noProof/>
              <w:lang w:val="en-GB"/>
            </w:rPr>
            <w:delText>2.5. Outputting and saving search results</w:delText>
          </w:r>
          <w:r w:rsidDel="001E34C0">
            <w:rPr>
              <w:noProof/>
              <w:webHidden/>
            </w:rPr>
            <w:tab/>
            <w:delText>17</w:delText>
          </w:r>
        </w:del>
      </w:ins>
    </w:p>
    <w:p w14:paraId="2904F758" w14:textId="77777777" w:rsidR="006D6420" w:rsidDel="001E34C0" w:rsidRDefault="006D6420">
      <w:pPr>
        <w:pStyle w:val="Verzeichnis1"/>
        <w:tabs>
          <w:tab w:val="right" w:leader="dot" w:pos="9062"/>
        </w:tabs>
        <w:rPr>
          <w:ins w:id="331" w:author="Timm Lehmberg" w:date="2016-10-26T12:43:00Z"/>
          <w:del w:id="332" w:author="fsnv625" w:date="2016-12-06T15:49:00Z"/>
          <w:rStyle w:val="Hyperlink"/>
          <w:noProof/>
        </w:rPr>
      </w:pPr>
    </w:p>
    <w:p w14:paraId="360893A0" w14:textId="77777777" w:rsidR="006D6420" w:rsidDel="001E34C0" w:rsidRDefault="006D6420">
      <w:pPr>
        <w:pStyle w:val="Verzeichnis1"/>
        <w:tabs>
          <w:tab w:val="right" w:leader="dot" w:pos="9062"/>
        </w:tabs>
        <w:rPr>
          <w:ins w:id="333" w:author="Timm Lehmberg" w:date="2016-10-26T12:42:00Z"/>
          <w:del w:id="334" w:author="fsnv625" w:date="2016-12-06T15:49:00Z"/>
          <w:rFonts w:asciiTheme="minorHAnsi" w:eastAsiaTheme="minorEastAsia" w:hAnsiTheme="minorHAnsi" w:cstheme="minorBidi"/>
          <w:noProof/>
          <w:szCs w:val="22"/>
          <w:lang w:val="en-US" w:eastAsia="en-US"/>
        </w:rPr>
      </w:pPr>
      <w:ins w:id="335" w:author="Timm Lehmberg" w:date="2016-10-26T12:42:00Z">
        <w:del w:id="336" w:author="fsnv625" w:date="2016-12-06T15:49:00Z">
          <w:r w:rsidRPr="00715A90" w:rsidDel="001E34C0">
            <w:rPr>
              <w:rStyle w:val="Hyperlink"/>
              <w:noProof/>
              <w:lang w:val="en-GB"/>
            </w:rPr>
            <w:delText>3. SEARCH EXPRESSIONS</w:delText>
          </w:r>
          <w:r w:rsidDel="001E34C0">
            <w:rPr>
              <w:noProof/>
              <w:webHidden/>
            </w:rPr>
            <w:tab/>
            <w:delText>19</w:delText>
          </w:r>
        </w:del>
      </w:ins>
    </w:p>
    <w:p w14:paraId="021430B4" w14:textId="77777777" w:rsidR="006D6420" w:rsidDel="001E34C0" w:rsidRDefault="006D6420">
      <w:pPr>
        <w:pStyle w:val="Verzeichnis2"/>
        <w:tabs>
          <w:tab w:val="right" w:leader="dot" w:pos="9062"/>
        </w:tabs>
        <w:rPr>
          <w:ins w:id="337" w:author="Timm Lehmberg" w:date="2016-10-26T12:42:00Z"/>
          <w:del w:id="338" w:author="fsnv625" w:date="2016-12-06T15:49:00Z"/>
          <w:rFonts w:asciiTheme="minorHAnsi" w:eastAsiaTheme="minorEastAsia" w:hAnsiTheme="minorHAnsi" w:cstheme="minorBidi"/>
          <w:noProof/>
          <w:szCs w:val="22"/>
          <w:lang w:val="en-US" w:eastAsia="en-US"/>
        </w:rPr>
      </w:pPr>
      <w:ins w:id="339" w:author="Timm Lehmberg" w:date="2016-10-26T12:42:00Z">
        <w:del w:id="340" w:author="fsnv625" w:date="2016-12-06T15:49:00Z">
          <w:r w:rsidRPr="00715A90" w:rsidDel="001E34C0">
            <w:rPr>
              <w:rStyle w:val="Hyperlink"/>
              <w:noProof/>
              <w:lang w:val="en-GB"/>
            </w:rPr>
            <w:delText>3.1. Regular Expressions</w:delText>
          </w:r>
          <w:r w:rsidDel="001E34C0">
            <w:rPr>
              <w:noProof/>
              <w:webHidden/>
            </w:rPr>
            <w:tab/>
            <w:delText>19</w:delText>
          </w:r>
        </w:del>
      </w:ins>
    </w:p>
    <w:p w14:paraId="5B9D191E" w14:textId="77777777" w:rsidR="006D6420" w:rsidDel="001E34C0" w:rsidRDefault="006D6420">
      <w:pPr>
        <w:pStyle w:val="Verzeichnis2"/>
        <w:tabs>
          <w:tab w:val="right" w:leader="dot" w:pos="9062"/>
        </w:tabs>
        <w:rPr>
          <w:ins w:id="341" w:author="Timm Lehmberg" w:date="2016-10-26T12:42:00Z"/>
          <w:del w:id="342" w:author="fsnv625" w:date="2016-12-06T15:49:00Z"/>
          <w:rFonts w:asciiTheme="minorHAnsi" w:eastAsiaTheme="minorEastAsia" w:hAnsiTheme="minorHAnsi" w:cstheme="minorBidi"/>
          <w:noProof/>
          <w:szCs w:val="22"/>
          <w:lang w:val="en-US" w:eastAsia="en-US"/>
        </w:rPr>
      </w:pPr>
      <w:ins w:id="343" w:author="Timm Lehmberg" w:date="2016-10-26T12:42:00Z">
        <w:del w:id="344" w:author="fsnv625" w:date="2016-12-06T15:49:00Z">
          <w:r w:rsidRPr="00715A90" w:rsidDel="001E34C0">
            <w:rPr>
              <w:rStyle w:val="Hyperlink"/>
              <w:noProof/>
              <w:lang w:val="en-GB"/>
            </w:rPr>
            <w:delText>3.2. XPath Expressions</w:delText>
          </w:r>
          <w:r w:rsidDel="001E34C0">
            <w:rPr>
              <w:noProof/>
              <w:webHidden/>
            </w:rPr>
            <w:tab/>
            <w:delText>23</w:delText>
          </w:r>
        </w:del>
      </w:ins>
    </w:p>
    <w:p w14:paraId="3E91A3B1" w14:textId="77777777" w:rsidR="006D6420" w:rsidDel="001E34C0" w:rsidRDefault="006D6420">
      <w:pPr>
        <w:pStyle w:val="Verzeichnis1"/>
        <w:tabs>
          <w:tab w:val="right" w:leader="dot" w:pos="9062"/>
        </w:tabs>
        <w:rPr>
          <w:ins w:id="345" w:author="Timm Lehmberg" w:date="2016-10-26T12:44:00Z"/>
          <w:del w:id="346" w:author="fsnv625" w:date="2016-12-06T15:49:00Z"/>
          <w:rStyle w:val="Hyperlink"/>
          <w:noProof/>
        </w:rPr>
      </w:pPr>
    </w:p>
    <w:p w14:paraId="34D988CA" w14:textId="77777777" w:rsidR="006D6420" w:rsidDel="001E34C0" w:rsidRDefault="006D6420">
      <w:pPr>
        <w:pStyle w:val="Verzeichnis1"/>
        <w:tabs>
          <w:tab w:val="right" w:leader="dot" w:pos="9062"/>
        </w:tabs>
        <w:rPr>
          <w:ins w:id="347" w:author="Timm Lehmberg" w:date="2016-10-26T12:42:00Z"/>
          <w:del w:id="348" w:author="fsnv625" w:date="2016-12-06T15:49:00Z"/>
          <w:rFonts w:asciiTheme="minorHAnsi" w:eastAsiaTheme="minorEastAsia" w:hAnsiTheme="minorHAnsi" w:cstheme="minorBidi"/>
          <w:noProof/>
          <w:szCs w:val="22"/>
          <w:lang w:val="en-US" w:eastAsia="en-US"/>
        </w:rPr>
      </w:pPr>
      <w:ins w:id="349" w:author="Timm Lehmberg" w:date="2016-10-26T12:42:00Z">
        <w:del w:id="350" w:author="fsnv625" w:date="2016-12-06T15:49:00Z">
          <w:r w:rsidRPr="00715A90" w:rsidDel="001E34C0">
            <w:rPr>
              <w:rStyle w:val="Hyperlink"/>
              <w:noProof/>
              <w:lang w:val="en-GB"/>
            </w:rPr>
            <w:delText>4. DISPLAYING METADATA</w:delText>
          </w:r>
          <w:r w:rsidDel="001E34C0">
            <w:rPr>
              <w:noProof/>
              <w:webHidden/>
            </w:rPr>
            <w:tab/>
            <w:delText>25</w:delText>
          </w:r>
        </w:del>
      </w:ins>
    </w:p>
    <w:p w14:paraId="107312BB" w14:textId="77777777" w:rsidR="006D6420" w:rsidDel="001E34C0" w:rsidRDefault="006D6420">
      <w:pPr>
        <w:pStyle w:val="Verzeichnis1"/>
        <w:tabs>
          <w:tab w:val="right" w:leader="dot" w:pos="9062"/>
        </w:tabs>
        <w:rPr>
          <w:ins w:id="351" w:author="Timm Lehmberg" w:date="2016-10-26T12:44:00Z"/>
          <w:del w:id="352" w:author="fsnv625" w:date="2016-12-06T15:49:00Z"/>
          <w:rStyle w:val="Hyperlink"/>
          <w:noProof/>
        </w:rPr>
      </w:pPr>
    </w:p>
    <w:p w14:paraId="186185A7" w14:textId="77777777" w:rsidR="006D6420" w:rsidDel="001E34C0" w:rsidRDefault="006D6420">
      <w:pPr>
        <w:pStyle w:val="Verzeichnis1"/>
        <w:tabs>
          <w:tab w:val="right" w:leader="dot" w:pos="9062"/>
        </w:tabs>
        <w:rPr>
          <w:ins w:id="353" w:author="Timm Lehmberg" w:date="2016-10-26T12:42:00Z"/>
          <w:del w:id="354" w:author="fsnv625" w:date="2016-12-06T15:49:00Z"/>
          <w:rFonts w:asciiTheme="minorHAnsi" w:eastAsiaTheme="minorEastAsia" w:hAnsiTheme="minorHAnsi" w:cstheme="minorBidi"/>
          <w:noProof/>
          <w:szCs w:val="22"/>
          <w:lang w:val="en-US" w:eastAsia="en-US"/>
        </w:rPr>
      </w:pPr>
      <w:ins w:id="355" w:author="Timm Lehmberg" w:date="2016-10-26T12:42:00Z">
        <w:del w:id="356" w:author="fsnv625" w:date="2016-12-06T15:49:00Z">
          <w:r w:rsidRPr="00715A90" w:rsidDel="001E34C0">
            <w:rPr>
              <w:rStyle w:val="Hyperlink"/>
              <w:noProof/>
              <w:lang w:val="en-GB"/>
            </w:rPr>
            <w:delText>5. ADDING ANALYSIS COLUMNS</w:delText>
          </w:r>
          <w:r w:rsidDel="001E34C0">
            <w:rPr>
              <w:noProof/>
              <w:webHidden/>
            </w:rPr>
            <w:tab/>
            <w:delText>27</w:delText>
          </w:r>
        </w:del>
      </w:ins>
    </w:p>
    <w:p w14:paraId="29A25219" w14:textId="77777777" w:rsidR="006D6420" w:rsidDel="001E34C0" w:rsidRDefault="006D6420">
      <w:pPr>
        <w:pStyle w:val="Verzeichnis1"/>
        <w:tabs>
          <w:tab w:val="right" w:leader="dot" w:pos="9062"/>
        </w:tabs>
        <w:rPr>
          <w:ins w:id="357" w:author="Timm Lehmberg" w:date="2016-10-26T12:44:00Z"/>
          <w:del w:id="358" w:author="fsnv625" w:date="2016-12-06T15:49:00Z"/>
          <w:rStyle w:val="Hyperlink"/>
          <w:noProof/>
        </w:rPr>
      </w:pPr>
    </w:p>
    <w:p w14:paraId="70510A18" w14:textId="77777777" w:rsidR="006D6420" w:rsidDel="001E34C0" w:rsidRDefault="006D6420">
      <w:pPr>
        <w:pStyle w:val="Verzeichnis1"/>
        <w:tabs>
          <w:tab w:val="right" w:leader="dot" w:pos="9062"/>
        </w:tabs>
        <w:rPr>
          <w:ins w:id="359" w:author="Timm Lehmberg" w:date="2016-10-26T12:42:00Z"/>
          <w:del w:id="360" w:author="fsnv625" w:date="2016-12-06T15:49:00Z"/>
          <w:rFonts w:asciiTheme="minorHAnsi" w:eastAsiaTheme="minorEastAsia" w:hAnsiTheme="minorHAnsi" w:cstheme="minorBidi"/>
          <w:noProof/>
          <w:szCs w:val="22"/>
          <w:lang w:val="en-US" w:eastAsia="en-US"/>
        </w:rPr>
      </w:pPr>
      <w:ins w:id="361" w:author="Timm Lehmberg" w:date="2016-10-26T12:42:00Z">
        <w:del w:id="362" w:author="fsnv625" w:date="2016-12-06T15:49:00Z">
          <w:r w:rsidRPr="00715A90" w:rsidDel="001E34C0">
            <w:rPr>
              <w:rStyle w:val="Hyperlink"/>
              <w:noProof/>
              <w:lang w:val="en-GB"/>
            </w:rPr>
            <w:delText>6. FILTERING SEARCH RESULTS</w:delText>
          </w:r>
          <w:r w:rsidDel="001E34C0">
            <w:rPr>
              <w:noProof/>
              <w:webHidden/>
            </w:rPr>
            <w:tab/>
            <w:delText>29</w:delText>
          </w:r>
        </w:del>
      </w:ins>
    </w:p>
    <w:p w14:paraId="53344B78" w14:textId="77777777" w:rsidR="006D6420" w:rsidDel="001E34C0" w:rsidRDefault="006D6420">
      <w:pPr>
        <w:pStyle w:val="Verzeichnis1"/>
        <w:tabs>
          <w:tab w:val="right" w:leader="dot" w:pos="9062"/>
        </w:tabs>
        <w:rPr>
          <w:ins w:id="363" w:author="Timm Lehmberg" w:date="2016-10-26T12:44:00Z"/>
          <w:del w:id="364" w:author="fsnv625" w:date="2016-12-06T15:49:00Z"/>
          <w:rStyle w:val="Hyperlink"/>
          <w:noProof/>
        </w:rPr>
      </w:pPr>
    </w:p>
    <w:p w14:paraId="6FFD1DEC" w14:textId="77777777" w:rsidR="006D6420" w:rsidDel="001E34C0" w:rsidRDefault="006D6420">
      <w:pPr>
        <w:pStyle w:val="Verzeichnis1"/>
        <w:tabs>
          <w:tab w:val="right" w:leader="dot" w:pos="9062"/>
        </w:tabs>
        <w:rPr>
          <w:ins w:id="365" w:author="Timm Lehmberg" w:date="2016-10-26T12:42:00Z"/>
          <w:del w:id="366" w:author="fsnv625" w:date="2016-12-06T15:49:00Z"/>
          <w:rFonts w:asciiTheme="minorHAnsi" w:eastAsiaTheme="minorEastAsia" w:hAnsiTheme="minorHAnsi" w:cstheme="minorBidi"/>
          <w:noProof/>
          <w:szCs w:val="22"/>
          <w:lang w:val="en-US" w:eastAsia="en-US"/>
        </w:rPr>
      </w:pPr>
      <w:ins w:id="367" w:author="Timm Lehmberg" w:date="2016-10-26T12:42:00Z">
        <w:del w:id="368" w:author="fsnv625" w:date="2016-12-06T15:49:00Z">
          <w:r w:rsidRPr="00715A90" w:rsidDel="001E34C0">
            <w:rPr>
              <w:rStyle w:val="Hyperlink"/>
              <w:noProof/>
              <w:lang w:val="en-GB"/>
            </w:rPr>
            <w:delText>7. USING WORD LISTS</w:delText>
          </w:r>
          <w:r w:rsidDel="001E34C0">
            <w:rPr>
              <w:noProof/>
              <w:webHidden/>
            </w:rPr>
            <w:tab/>
            <w:delText>32</w:delText>
          </w:r>
        </w:del>
      </w:ins>
    </w:p>
    <w:p w14:paraId="74418408" w14:textId="77777777" w:rsidR="006D6420" w:rsidDel="001E34C0" w:rsidRDefault="006D6420">
      <w:pPr>
        <w:pStyle w:val="Verzeichnis1"/>
        <w:tabs>
          <w:tab w:val="right" w:leader="dot" w:pos="9062"/>
        </w:tabs>
        <w:rPr>
          <w:ins w:id="369" w:author="Timm Lehmberg" w:date="2016-10-26T12:44:00Z"/>
          <w:del w:id="370" w:author="fsnv625" w:date="2016-12-06T15:49:00Z"/>
          <w:rStyle w:val="Hyperlink"/>
          <w:noProof/>
        </w:rPr>
      </w:pPr>
    </w:p>
    <w:p w14:paraId="5C71D374" w14:textId="77777777" w:rsidR="006D6420" w:rsidRPr="004F2F9D" w:rsidDel="001E34C0" w:rsidRDefault="006D6420">
      <w:pPr>
        <w:pStyle w:val="Verzeichnis1"/>
        <w:tabs>
          <w:tab w:val="right" w:leader="dot" w:pos="9062"/>
        </w:tabs>
        <w:rPr>
          <w:ins w:id="371" w:author="Timm Lehmberg" w:date="2016-10-26T12:42:00Z"/>
          <w:del w:id="372" w:author="fsnv625" w:date="2016-12-06T15:49:00Z"/>
          <w:rFonts w:asciiTheme="minorHAnsi" w:eastAsiaTheme="minorEastAsia" w:hAnsiTheme="minorHAnsi" w:cstheme="minorBidi"/>
          <w:noProof/>
          <w:szCs w:val="22"/>
          <w:lang w:val="en-US" w:eastAsia="en-US"/>
        </w:rPr>
      </w:pPr>
      <w:ins w:id="373" w:author="Timm Lehmberg" w:date="2016-10-26T12:42:00Z">
        <w:del w:id="374" w:author="fsnv625" w:date="2016-12-06T15:49:00Z">
          <w:r w:rsidRPr="00715A90" w:rsidDel="001E34C0">
            <w:rPr>
              <w:rStyle w:val="Hyperlink"/>
              <w:noProof/>
              <w:lang w:val="en-GB"/>
            </w:rPr>
            <w:delText>8. DIFFEREN</w:delText>
          </w:r>
          <w:r w:rsidRPr="00DE49FA" w:rsidDel="001E34C0">
            <w:rPr>
              <w:rStyle w:val="Hyperlink"/>
              <w:noProof/>
              <w:lang w:val="en-GB"/>
            </w:rPr>
            <w:delText>T TYPES OF SEARCHES</w:delText>
          </w:r>
          <w:r w:rsidRPr="004F2F9D" w:rsidDel="001E34C0">
            <w:rPr>
              <w:noProof/>
              <w:webHidden/>
            </w:rPr>
            <w:tab/>
            <w:delText>34</w:delText>
          </w:r>
        </w:del>
      </w:ins>
    </w:p>
    <w:p w14:paraId="15C9F890" w14:textId="77777777" w:rsidR="006D6420" w:rsidRPr="00492251" w:rsidDel="001E34C0" w:rsidRDefault="006D6420">
      <w:pPr>
        <w:pStyle w:val="Verzeichnis2"/>
        <w:tabs>
          <w:tab w:val="right" w:leader="dot" w:pos="9062"/>
        </w:tabs>
        <w:rPr>
          <w:ins w:id="375" w:author="Timm Lehmberg" w:date="2016-10-26T12:42:00Z"/>
          <w:del w:id="376" w:author="fsnv625" w:date="2016-12-06T15:49:00Z"/>
          <w:rFonts w:asciiTheme="minorHAnsi" w:eastAsiaTheme="minorEastAsia" w:hAnsiTheme="minorHAnsi" w:cstheme="minorBidi"/>
          <w:noProof/>
          <w:szCs w:val="22"/>
          <w:highlight w:val="yellow"/>
          <w:lang w:val="en-US" w:eastAsia="en-US"/>
          <w:rPrChange w:id="377" w:author="Timm Lehmberg" w:date="2016-10-26T15:29:00Z">
            <w:rPr>
              <w:ins w:id="378" w:author="Timm Lehmberg" w:date="2016-10-26T12:42:00Z"/>
              <w:del w:id="379" w:author="fsnv625" w:date="2016-12-06T15:49:00Z"/>
              <w:rFonts w:asciiTheme="minorHAnsi" w:eastAsiaTheme="minorEastAsia" w:hAnsiTheme="minorHAnsi" w:cstheme="minorBidi"/>
              <w:noProof/>
              <w:szCs w:val="22"/>
              <w:lang w:val="en-US" w:eastAsia="en-US"/>
            </w:rPr>
          </w:rPrChange>
        </w:rPr>
      </w:pPr>
      <w:ins w:id="380" w:author="Timm Lehmberg" w:date="2016-10-26T12:42:00Z">
        <w:del w:id="381" w:author="fsnv625" w:date="2016-12-06T15:49:00Z">
          <w:r w:rsidRPr="00DE49FA" w:rsidDel="001E34C0">
            <w:rPr>
              <w:rStyle w:val="Hyperlink"/>
              <w:noProof/>
              <w:highlight w:val="yellow"/>
              <w:lang w:val="en-GB"/>
              <w:rPrChange w:id="382" w:author="Anne Ferger" w:date="2016-11-01T13:38:00Z">
                <w:rPr>
                  <w:rStyle w:val="Hyperlink"/>
                  <w:noProof/>
                  <w:lang w:val="en-GB"/>
                </w:rPr>
              </w:rPrChange>
            </w:rPr>
            <w:delText>8.1. Regular Expression Search over Transcription tiers [RegEx (T)]</w:delText>
          </w:r>
          <w:r w:rsidRPr="00492251" w:rsidDel="001E34C0">
            <w:rPr>
              <w:noProof/>
              <w:webHidden/>
              <w:highlight w:val="yellow"/>
              <w:rPrChange w:id="383" w:author="Timm Lehmberg" w:date="2016-10-26T15:29:00Z">
                <w:rPr>
                  <w:noProof/>
                  <w:webHidden/>
                </w:rPr>
              </w:rPrChange>
            </w:rPr>
            <w:tab/>
            <w:delText>34</w:delText>
          </w:r>
        </w:del>
      </w:ins>
    </w:p>
    <w:p w14:paraId="0051639D" w14:textId="77777777" w:rsidR="006D6420" w:rsidRPr="00492251" w:rsidDel="001E34C0" w:rsidRDefault="006D6420">
      <w:pPr>
        <w:pStyle w:val="Verzeichnis2"/>
        <w:tabs>
          <w:tab w:val="right" w:leader="dot" w:pos="9062"/>
        </w:tabs>
        <w:rPr>
          <w:ins w:id="384" w:author="Timm Lehmberg" w:date="2016-10-26T12:42:00Z"/>
          <w:del w:id="385" w:author="fsnv625" w:date="2016-12-06T15:49:00Z"/>
          <w:rFonts w:asciiTheme="minorHAnsi" w:eastAsiaTheme="minorEastAsia" w:hAnsiTheme="minorHAnsi" w:cstheme="minorBidi"/>
          <w:noProof/>
          <w:szCs w:val="22"/>
          <w:highlight w:val="yellow"/>
          <w:lang w:val="en-US" w:eastAsia="en-US"/>
          <w:rPrChange w:id="386" w:author="Timm Lehmberg" w:date="2016-10-26T15:29:00Z">
            <w:rPr>
              <w:ins w:id="387" w:author="Timm Lehmberg" w:date="2016-10-26T12:42:00Z"/>
              <w:del w:id="388" w:author="fsnv625" w:date="2016-12-06T15:49:00Z"/>
              <w:rFonts w:asciiTheme="minorHAnsi" w:eastAsiaTheme="minorEastAsia" w:hAnsiTheme="minorHAnsi" w:cstheme="minorBidi"/>
              <w:noProof/>
              <w:szCs w:val="22"/>
              <w:lang w:val="en-US" w:eastAsia="en-US"/>
            </w:rPr>
          </w:rPrChange>
        </w:rPr>
      </w:pPr>
      <w:ins w:id="389" w:author="Timm Lehmberg" w:date="2016-10-26T12:42:00Z">
        <w:del w:id="390" w:author="fsnv625" w:date="2016-12-06T15:49:00Z">
          <w:r w:rsidRPr="00DE49FA" w:rsidDel="001E34C0">
            <w:rPr>
              <w:rStyle w:val="Hyperlink"/>
              <w:noProof/>
              <w:highlight w:val="yellow"/>
              <w:lang w:val="en-GB"/>
              <w:rPrChange w:id="391" w:author="Anne Ferger" w:date="2016-11-01T13:38:00Z">
                <w:rPr>
                  <w:rStyle w:val="Hyperlink"/>
                  <w:noProof/>
                  <w:lang w:val="en-GB"/>
                </w:rPr>
              </w:rPrChange>
            </w:rPr>
            <w:delText>8.2. Regular Expression Search over Annotation tiers [RegEx (A)]</w:delText>
          </w:r>
          <w:r w:rsidRPr="00492251" w:rsidDel="001E34C0">
            <w:rPr>
              <w:noProof/>
              <w:webHidden/>
              <w:highlight w:val="yellow"/>
              <w:rPrChange w:id="392" w:author="Timm Lehmberg" w:date="2016-10-26T15:29:00Z">
                <w:rPr>
                  <w:noProof/>
                  <w:webHidden/>
                </w:rPr>
              </w:rPrChange>
            </w:rPr>
            <w:tab/>
            <w:delText>34</w:delText>
          </w:r>
        </w:del>
      </w:ins>
    </w:p>
    <w:p w14:paraId="4D673375" w14:textId="77777777" w:rsidR="006D6420" w:rsidRPr="00492251" w:rsidDel="001E34C0" w:rsidRDefault="006D6420">
      <w:pPr>
        <w:pStyle w:val="Verzeichnis2"/>
        <w:tabs>
          <w:tab w:val="right" w:leader="dot" w:pos="9062"/>
        </w:tabs>
        <w:rPr>
          <w:ins w:id="393" w:author="Timm Lehmberg" w:date="2016-10-26T12:42:00Z"/>
          <w:del w:id="394" w:author="fsnv625" w:date="2016-12-06T15:49:00Z"/>
          <w:rFonts w:asciiTheme="minorHAnsi" w:eastAsiaTheme="minorEastAsia" w:hAnsiTheme="minorHAnsi" w:cstheme="minorBidi"/>
          <w:noProof/>
          <w:szCs w:val="22"/>
          <w:highlight w:val="yellow"/>
          <w:lang w:val="en-US" w:eastAsia="en-US"/>
          <w:rPrChange w:id="395" w:author="Timm Lehmberg" w:date="2016-10-26T15:29:00Z">
            <w:rPr>
              <w:ins w:id="396" w:author="Timm Lehmberg" w:date="2016-10-26T12:42:00Z"/>
              <w:del w:id="397" w:author="fsnv625" w:date="2016-12-06T15:49:00Z"/>
              <w:rFonts w:asciiTheme="minorHAnsi" w:eastAsiaTheme="minorEastAsia" w:hAnsiTheme="minorHAnsi" w:cstheme="minorBidi"/>
              <w:noProof/>
              <w:szCs w:val="22"/>
              <w:lang w:val="en-US" w:eastAsia="en-US"/>
            </w:rPr>
          </w:rPrChange>
        </w:rPr>
      </w:pPr>
      <w:ins w:id="398" w:author="Timm Lehmberg" w:date="2016-10-26T12:42:00Z">
        <w:del w:id="399" w:author="fsnv625" w:date="2016-12-06T15:49:00Z">
          <w:r w:rsidRPr="00DE49FA" w:rsidDel="001E34C0">
            <w:rPr>
              <w:rStyle w:val="Hyperlink"/>
              <w:noProof/>
              <w:highlight w:val="yellow"/>
              <w:lang w:val="en-GB"/>
              <w:rPrChange w:id="400" w:author="Anne Ferger" w:date="2016-11-01T13:38:00Z">
                <w:rPr>
                  <w:rStyle w:val="Hyperlink"/>
                  <w:noProof/>
                  <w:lang w:val="en-GB"/>
                </w:rPr>
              </w:rPrChange>
            </w:rPr>
            <w:delText>8.3. Regular Expression Search over Description tiers [RegEx (D)]</w:delText>
          </w:r>
          <w:r w:rsidRPr="00492251" w:rsidDel="001E34C0">
            <w:rPr>
              <w:noProof/>
              <w:webHidden/>
              <w:highlight w:val="yellow"/>
              <w:rPrChange w:id="401" w:author="Timm Lehmberg" w:date="2016-10-26T15:29:00Z">
                <w:rPr>
                  <w:noProof/>
                  <w:webHidden/>
                </w:rPr>
              </w:rPrChange>
            </w:rPr>
            <w:tab/>
            <w:delText>34</w:delText>
          </w:r>
        </w:del>
      </w:ins>
    </w:p>
    <w:p w14:paraId="0B2DFCE7" w14:textId="77777777" w:rsidR="006D6420" w:rsidRPr="00492251" w:rsidDel="001E34C0" w:rsidRDefault="006D6420">
      <w:pPr>
        <w:pStyle w:val="Verzeichnis2"/>
        <w:tabs>
          <w:tab w:val="right" w:leader="dot" w:pos="9062"/>
        </w:tabs>
        <w:rPr>
          <w:ins w:id="402" w:author="Timm Lehmberg" w:date="2016-10-26T12:42:00Z"/>
          <w:del w:id="403" w:author="fsnv625" w:date="2016-12-06T15:49:00Z"/>
          <w:rFonts w:asciiTheme="minorHAnsi" w:eastAsiaTheme="minorEastAsia" w:hAnsiTheme="minorHAnsi" w:cstheme="minorBidi"/>
          <w:noProof/>
          <w:szCs w:val="22"/>
          <w:highlight w:val="yellow"/>
          <w:lang w:val="en-US" w:eastAsia="en-US"/>
          <w:rPrChange w:id="404" w:author="Timm Lehmberg" w:date="2016-10-26T15:29:00Z">
            <w:rPr>
              <w:ins w:id="405" w:author="Timm Lehmberg" w:date="2016-10-26T12:42:00Z"/>
              <w:del w:id="406" w:author="fsnv625" w:date="2016-12-06T15:49:00Z"/>
              <w:rFonts w:asciiTheme="minorHAnsi" w:eastAsiaTheme="minorEastAsia" w:hAnsiTheme="minorHAnsi" w:cstheme="minorBidi"/>
              <w:noProof/>
              <w:szCs w:val="22"/>
              <w:lang w:val="en-US" w:eastAsia="en-US"/>
            </w:rPr>
          </w:rPrChange>
        </w:rPr>
      </w:pPr>
      <w:ins w:id="407" w:author="Timm Lehmberg" w:date="2016-10-26T12:42:00Z">
        <w:del w:id="408" w:author="fsnv625" w:date="2016-12-06T15:49:00Z">
          <w:r w:rsidRPr="00DE49FA" w:rsidDel="001E34C0">
            <w:rPr>
              <w:rStyle w:val="Hyperlink"/>
              <w:noProof/>
              <w:highlight w:val="yellow"/>
              <w:lang w:val="en-GB"/>
              <w:rPrChange w:id="409" w:author="Anne Ferger" w:date="2016-11-01T13:38:00Z">
                <w:rPr>
                  <w:rStyle w:val="Hyperlink"/>
                  <w:noProof/>
                  <w:lang w:val="en-GB"/>
                </w:rPr>
              </w:rPrChange>
            </w:rPr>
            <w:delText>8.4. XPath Search over Transcription tiers [XPath (T)]</w:delText>
          </w:r>
          <w:r w:rsidRPr="00492251" w:rsidDel="001E34C0">
            <w:rPr>
              <w:noProof/>
              <w:webHidden/>
              <w:highlight w:val="yellow"/>
              <w:rPrChange w:id="410" w:author="Timm Lehmberg" w:date="2016-10-26T15:29:00Z">
                <w:rPr>
                  <w:noProof/>
                  <w:webHidden/>
                </w:rPr>
              </w:rPrChange>
            </w:rPr>
            <w:tab/>
            <w:delText>34</w:delText>
          </w:r>
        </w:del>
      </w:ins>
    </w:p>
    <w:p w14:paraId="7E4BF345" w14:textId="77777777" w:rsidR="006D6420" w:rsidDel="001E34C0" w:rsidRDefault="006D6420">
      <w:pPr>
        <w:pStyle w:val="Verzeichnis2"/>
        <w:tabs>
          <w:tab w:val="right" w:leader="dot" w:pos="9062"/>
        </w:tabs>
        <w:rPr>
          <w:ins w:id="411" w:author="Timm Lehmberg" w:date="2016-10-26T12:42:00Z"/>
          <w:del w:id="412" w:author="fsnv625" w:date="2016-12-06T15:49:00Z"/>
          <w:rFonts w:asciiTheme="minorHAnsi" w:eastAsiaTheme="minorEastAsia" w:hAnsiTheme="minorHAnsi" w:cstheme="minorBidi"/>
          <w:noProof/>
          <w:szCs w:val="22"/>
          <w:lang w:val="en-US" w:eastAsia="en-US"/>
        </w:rPr>
      </w:pPr>
      <w:ins w:id="413" w:author="Timm Lehmberg" w:date="2016-10-26T12:42:00Z">
        <w:del w:id="414" w:author="fsnv625" w:date="2016-12-06T15:49:00Z">
          <w:r w:rsidRPr="00DE49FA" w:rsidDel="001E34C0">
            <w:rPr>
              <w:rStyle w:val="Hyperlink"/>
              <w:noProof/>
              <w:highlight w:val="yellow"/>
              <w:lang w:val="en-GB"/>
              <w:rPrChange w:id="415" w:author="Anne Ferger" w:date="2016-11-01T13:38:00Z">
                <w:rPr>
                  <w:rStyle w:val="Hyperlink"/>
                  <w:noProof/>
                  <w:lang w:val="en-GB"/>
                </w:rPr>
              </w:rPrChange>
            </w:rPr>
            <w:delText>8.5. Multilevel searches</w:delText>
          </w:r>
          <w:r w:rsidRPr="00492251" w:rsidDel="001E34C0">
            <w:rPr>
              <w:noProof/>
              <w:webHidden/>
              <w:highlight w:val="yellow"/>
              <w:rPrChange w:id="416" w:author="Timm Lehmberg" w:date="2016-10-26T15:29:00Z">
                <w:rPr>
                  <w:noProof/>
                  <w:webHidden/>
                </w:rPr>
              </w:rPrChange>
            </w:rPr>
            <w:tab/>
            <w:delText>36</w:delText>
          </w:r>
        </w:del>
      </w:ins>
    </w:p>
    <w:p w14:paraId="3796BC6D" w14:textId="3AD07757" w:rsidR="00EA4C28" w:rsidDel="004A6AFB" w:rsidRDefault="004A6AFB">
      <w:pPr>
        <w:pStyle w:val="Verzeichnis1"/>
        <w:tabs>
          <w:tab w:val="right" w:leader="dot" w:pos="9062"/>
        </w:tabs>
        <w:rPr>
          <w:del w:id="417" w:author="Timm Lehmberg" w:date="2016-10-24T13:49:00Z"/>
          <w:rFonts w:ascii="Times New Roman" w:hAnsi="Times New Roman"/>
          <w:noProof/>
          <w:sz w:val="24"/>
        </w:rPr>
      </w:pPr>
      <w:ins w:id="418" w:author="Timm Lehmberg" w:date="2016-10-24T13:49:00Z">
        <w:r>
          <w:rPr>
            <w:rFonts w:ascii="Arial" w:hAnsi="Arial" w:cs="Arial"/>
            <w:b/>
            <w:sz w:val="28"/>
            <w:szCs w:val="28"/>
            <w:lang w:val="en-GB"/>
          </w:rPr>
          <w:fldChar w:fldCharType="end"/>
        </w:r>
      </w:ins>
      <w:commentRangeEnd w:id="19"/>
      <w:ins w:id="419" w:author="Timm Lehmberg" w:date="2016-11-07T11:07:00Z">
        <w:r w:rsidR="00B22459">
          <w:rPr>
            <w:rStyle w:val="Kommentarzeichen"/>
          </w:rPr>
          <w:commentReference w:id="19"/>
        </w:r>
      </w:ins>
      <w:commentRangeStart w:id="420"/>
      <w:del w:id="421" w:author="Timm Lehmberg" w:date="2016-10-24T13:49:00Z">
        <w:r w:rsidR="003E2935" w:rsidDel="004A6AFB">
          <w:rPr>
            <w:rFonts w:ascii="Arial" w:hAnsi="Arial" w:cs="Arial"/>
            <w:b/>
            <w:sz w:val="28"/>
            <w:szCs w:val="28"/>
            <w:lang w:val="en-GB"/>
          </w:rPr>
          <w:fldChar w:fldCharType="begin"/>
        </w:r>
        <w:r w:rsidR="003E2935" w:rsidDel="004A6AFB">
          <w:rPr>
            <w:rFonts w:ascii="Arial" w:hAnsi="Arial" w:cs="Arial"/>
            <w:b/>
            <w:sz w:val="28"/>
            <w:szCs w:val="28"/>
            <w:lang w:val="en-GB"/>
          </w:rPr>
          <w:delInstrText xml:space="preserve"> TOC \o "1-3" \h \z \u </w:delInstrText>
        </w:r>
        <w:r w:rsidR="003E2935" w:rsidDel="004A6AFB">
          <w:rPr>
            <w:rFonts w:ascii="Arial" w:hAnsi="Arial" w:cs="Arial"/>
            <w:b/>
            <w:sz w:val="28"/>
            <w:szCs w:val="28"/>
            <w:lang w:val="en-GB"/>
          </w:rPr>
          <w:fldChar w:fldCharType="separate"/>
        </w:r>
        <w:r w:rsidR="00F27D03" w:rsidDel="004A6AFB">
          <w:fldChar w:fldCharType="begin"/>
        </w:r>
        <w:r w:rsidR="00F27D03" w:rsidDel="004A6AFB">
          <w:delInstrText xml:space="preserve"> HYPERLINK \l "_Toc278546399" </w:delInstrText>
        </w:r>
        <w:r w:rsidR="00F27D03" w:rsidDel="004A6AFB">
          <w:fldChar w:fldCharType="separate"/>
        </w:r>
        <w:r w:rsidR="00EA4C28" w:rsidRPr="00047542" w:rsidDel="004A6AFB">
          <w:rPr>
            <w:rStyle w:val="Hyperlink"/>
            <w:noProof/>
            <w:lang w:val="en-GB"/>
          </w:rPr>
          <w:delText>INTRODUCTION</w:delText>
        </w:r>
        <w:r w:rsidR="00EA4C28" w:rsidDel="004A6AFB">
          <w:rPr>
            <w:noProof/>
            <w:webHidden/>
          </w:rPr>
          <w:tab/>
        </w:r>
        <w:r w:rsidR="00EA4C28" w:rsidDel="004A6AFB">
          <w:rPr>
            <w:noProof/>
            <w:webHidden/>
          </w:rPr>
          <w:fldChar w:fldCharType="begin"/>
        </w:r>
        <w:r w:rsidR="00EA4C28" w:rsidDel="004A6AFB">
          <w:rPr>
            <w:noProof/>
            <w:webHidden/>
          </w:rPr>
          <w:delInstrText xml:space="preserve"> PAGEREF _Toc278546399 \h </w:delInstrText>
        </w:r>
        <w:r w:rsidR="00EA4C28" w:rsidDel="004A6AFB">
          <w:rPr>
            <w:noProof/>
            <w:webHidden/>
          </w:rPr>
        </w:r>
        <w:r w:rsidR="00EA4C28" w:rsidDel="004A6AFB">
          <w:rPr>
            <w:noProof/>
            <w:webHidden/>
          </w:rPr>
          <w:fldChar w:fldCharType="separate"/>
        </w:r>
        <w:r w:rsidR="001C4CBB" w:rsidDel="004A6AFB">
          <w:rPr>
            <w:noProof/>
            <w:webHidden/>
          </w:rPr>
          <w:delText>3</w:delText>
        </w:r>
        <w:r w:rsidR="00EA4C28" w:rsidDel="004A6AFB">
          <w:rPr>
            <w:noProof/>
            <w:webHidden/>
          </w:rPr>
          <w:fldChar w:fldCharType="end"/>
        </w:r>
        <w:r w:rsidR="00F27D03" w:rsidDel="004A6AFB">
          <w:rPr>
            <w:noProof/>
          </w:rPr>
          <w:fldChar w:fldCharType="end"/>
        </w:r>
      </w:del>
    </w:p>
    <w:p w14:paraId="2CC760B0" w14:textId="6A7F0F62" w:rsidR="00EA4C28" w:rsidDel="004A6AFB" w:rsidRDefault="00EA4C28">
      <w:pPr>
        <w:pStyle w:val="Verzeichnis1"/>
        <w:tabs>
          <w:tab w:val="right" w:leader="dot" w:pos="9062"/>
        </w:tabs>
        <w:rPr>
          <w:del w:id="422" w:author="Timm Lehmberg" w:date="2016-10-24T13:49:00Z"/>
          <w:rStyle w:val="Hyperlink"/>
          <w:noProof/>
        </w:rPr>
      </w:pPr>
    </w:p>
    <w:p w14:paraId="77D51787" w14:textId="32EBB342" w:rsidR="00EA4C28" w:rsidDel="004A6AFB" w:rsidRDefault="00F27D03">
      <w:pPr>
        <w:pStyle w:val="Verzeichnis1"/>
        <w:tabs>
          <w:tab w:val="right" w:leader="dot" w:pos="9062"/>
        </w:tabs>
        <w:rPr>
          <w:del w:id="423" w:author="Timm Lehmberg" w:date="2016-10-24T13:49:00Z"/>
          <w:rFonts w:ascii="Times New Roman" w:hAnsi="Times New Roman"/>
          <w:noProof/>
          <w:sz w:val="24"/>
        </w:rPr>
      </w:pPr>
      <w:del w:id="424" w:author="Timm Lehmberg" w:date="2016-10-24T13:49:00Z">
        <w:r w:rsidDel="004A6AFB">
          <w:fldChar w:fldCharType="begin"/>
        </w:r>
        <w:r w:rsidDel="004A6AFB">
          <w:delInstrText xml:space="preserve"> HYPERLINK \l "_Toc278546400" </w:delInstrText>
        </w:r>
        <w:r w:rsidDel="004A6AFB">
          <w:fldChar w:fldCharType="separate"/>
        </w:r>
        <w:r w:rsidR="00EA4C28" w:rsidRPr="00047542" w:rsidDel="004A6AFB">
          <w:rPr>
            <w:rStyle w:val="Hyperlink"/>
            <w:noProof/>
            <w:lang w:val="en-GB"/>
          </w:rPr>
          <w:delText>1. OPENING OR GENERATING A CORPUS</w:delText>
        </w:r>
        <w:r w:rsidR="00EA4C28" w:rsidDel="004A6AFB">
          <w:rPr>
            <w:noProof/>
            <w:webHidden/>
          </w:rPr>
          <w:tab/>
        </w:r>
        <w:r w:rsidR="00EA4C28" w:rsidDel="004A6AFB">
          <w:rPr>
            <w:noProof/>
            <w:webHidden/>
          </w:rPr>
          <w:fldChar w:fldCharType="begin"/>
        </w:r>
        <w:r w:rsidR="00EA4C28" w:rsidDel="004A6AFB">
          <w:rPr>
            <w:noProof/>
            <w:webHidden/>
          </w:rPr>
          <w:delInstrText xml:space="preserve"> PAGEREF _Toc278546400 \h </w:delInstrText>
        </w:r>
        <w:r w:rsidR="00EA4C28" w:rsidDel="004A6AFB">
          <w:rPr>
            <w:noProof/>
            <w:webHidden/>
          </w:rPr>
        </w:r>
        <w:r w:rsidR="00EA4C28" w:rsidDel="004A6AFB">
          <w:rPr>
            <w:noProof/>
            <w:webHidden/>
          </w:rPr>
          <w:fldChar w:fldCharType="separate"/>
        </w:r>
        <w:r w:rsidR="001C4CBB" w:rsidDel="004A6AFB">
          <w:rPr>
            <w:noProof/>
            <w:webHidden/>
          </w:rPr>
          <w:delText>4</w:delText>
        </w:r>
        <w:r w:rsidR="00EA4C28" w:rsidDel="004A6AFB">
          <w:rPr>
            <w:noProof/>
            <w:webHidden/>
          </w:rPr>
          <w:fldChar w:fldCharType="end"/>
        </w:r>
        <w:r w:rsidDel="004A6AFB">
          <w:rPr>
            <w:noProof/>
          </w:rPr>
          <w:fldChar w:fldCharType="end"/>
        </w:r>
      </w:del>
    </w:p>
    <w:p w14:paraId="44F47CD8" w14:textId="4FCACAA9" w:rsidR="00EA4C28" w:rsidDel="004A6AFB" w:rsidRDefault="00F27D03">
      <w:pPr>
        <w:pStyle w:val="Verzeichnis2"/>
        <w:tabs>
          <w:tab w:val="right" w:leader="dot" w:pos="9062"/>
        </w:tabs>
        <w:rPr>
          <w:del w:id="425" w:author="Timm Lehmberg" w:date="2016-10-24T13:49:00Z"/>
          <w:rFonts w:ascii="Times New Roman" w:hAnsi="Times New Roman"/>
          <w:noProof/>
          <w:sz w:val="24"/>
        </w:rPr>
      </w:pPr>
      <w:del w:id="426" w:author="Timm Lehmberg" w:date="2016-10-24T13:49:00Z">
        <w:r w:rsidDel="004A6AFB">
          <w:fldChar w:fldCharType="begin"/>
        </w:r>
        <w:r w:rsidDel="004A6AFB">
          <w:delInstrText xml:space="preserve"> HYPERLINK \l "_Toc278546401" </w:delInstrText>
        </w:r>
        <w:r w:rsidDel="004A6AFB">
          <w:fldChar w:fldCharType="separate"/>
        </w:r>
        <w:r w:rsidR="00EA4C28" w:rsidRPr="00047542" w:rsidDel="004A6AFB">
          <w:rPr>
            <w:rStyle w:val="Hyperlink"/>
            <w:noProof/>
            <w:lang w:val="en-GB"/>
          </w:rPr>
          <w:delText>1.1. Opening an existing corpus</w:delText>
        </w:r>
        <w:r w:rsidR="00EA4C28" w:rsidDel="004A6AFB">
          <w:rPr>
            <w:noProof/>
            <w:webHidden/>
          </w:rPr>
          <w:tab/>
        </w:r>
        <w:r w:rsidR="00EA4C28" w:rsidDel="004A6AFB">
          <w:rPr>
            <w:noProof/>
            <w:webHidden/>
          </w:rPr>
          <w:fldChar w:fldCharType="begin"/>
        </w:r>
        <w:r w:rsidR="00EA4C28" w:rsidDel="004A6AFB">
          <w:rPr>
            <w:noProof/>
            <w:webHidden/>
          </w:rPr>
          <w:delInstrText xml:space="preserve"> PAGEREF _Toc278546401 \h </w:delInstrText>
        </w:r>
        <w:r w:rsidR="00EA4C28" w:rsidDel="004A6AFB">
          <w:rPr>
            <w:noProof/>
            <w:webHidden/>
          </w:rPr>
        </w:r>
        <w:r w:rsidR="00EA4C28" w:rsidDel="004A6AFB">
          <w:rPr>
            <w:noProof/>
            <w:webHidden/>
          </w:rPr>
          <w:fldChar w:fldCharType="separate"/>
        </w:r>
        <w:r w:rsidR="001C4CBB" w:rsidDel="004A6AFB">
          <w:rPr>
            <w:noProof/>
            <w:webHidden/>
          </w:rPr>
          <w:delText>4</w:delText>
        </w:r>
        <w:r w:rsidR="00EA4C28" w:rsidDel="004A6AFB">
          <w:rPr>
            <w:noProof/>
            <w:webHidden/>
          </w:rPr>
          <w:fldChar w:fldCharType="end"/>
        </w:r>
        <w:r w:rsidDel="004A6AFB">
          <w:rPr>
            <w:noProof/>
          </w:rPr>
          <w:fldChar w:fldCharType="end"/>
        </w:r>
      </w:del>
    </w:p>
    <w:p w14:paraId="72664C66" w14:textId="1271A87E" w:rsidR="00EA4C28" w:rsidDel="004A6AFB" w:rsidRDefault="00F27D03">
      <w:pPr>
        <w:pStyle w:val="Verzeichnis2"/>
        <w:tabs>
          <w:tab w:val="right" w:leader="dot" w:pos="9062"/>
        </w:tabs>
        <w:rPr>
          <w:del w:id="427" w:author="Timm Lehmberg" w:date="2016-10-24T13:49:00Z"/>
          <w:rFonts w:ascii="Times New Roman" w:hAnsi="Times New Roman"/>
          <w:noProof/>
          <w:sz w:val="24"/>
        </w:rPr>
      </w:pPr>
      <w:del w:id="428" w:author="Timm Lehmberg" w:date="2016-10-24T13:49:00Z">
        <w:r w:rsidDel="004A6AFB">
          <w:fldChar w:fldCharType="begin"/>
        </w:r>
        <w:r w:rsidDel="004A6AFB">
          <w:delInstrText xml:space="preserve"> HYPERLINK \l "_Toc278546402" </w:delInstrText>
        </w:r>
        <w:r w:rsidDel="004A6AFB">
          <w:fldChar w:fldCharType="separate"/>
        </w:r>
        <w:r w:rsidR="00EA4C28" w:rsidRPr="00047542" w:rsidDel="004A6AFB">
          <w:rPr>
            <w:rStyle w:val="Hyperlink"/>
            <w:noProof/>
            <w:lang w:val="en-GB"/>
          </w:rPr>
          <w:delText>1.2. Opening a remote corpus</w:delText>
        </w:r>
        <w:r w:rsidR="00EA4C28" w:rsidDel="004A6AFB">
          <w:rPr>
            <w:noProof/>
            <w:webHidden/>
          </w:rPr>
          <w:tab/>
        </w:r>
        <w:r w:rsidR="00EA4C28" w:rsidDel="004A6AFB">
          <w:rPr>
            <w:noProof/>
            <w:webHidden/>
          </w:rPr>
          <w:fldChar w:fldCharType="begin"/>
        </w:r>
        <w:r w:rsidR="00EA4C28" w:rsidDel="004A6AFB">
          <w:rPr>
            <w:noProof/>
            <w:webHidden/>
          </w:rPr>
          <w:delInstrText xml:space="preserve"> PAGEREF _Toc278546402 \h </w:delInstrText>
        </w:r>
        <w:r w:rsidR="00EA4C28" w:rsidDel="004A6AFB">
          <w:rPr>
            <w:noProof/>
            <w:webHidden/>
          </w:rPr>
        </w:r>
        <w:r w:rsidR="00EA4C28" w:rsidDel="004A6AFB">
          <w:rPr>
            <w:noProof/>
            <w:webHidden/>
          </w:rPr>
          <w:fldChar w:fldCharType="separate"/>
        </w:r>
        <w:r w:rsidR="001C4CBB" w:rsidDel="004A6AFB">
          <w:rPr>
            <w:noProof/>
            <w:webHidden/>
          </w:rPr>
          <w:delText>4</w:delText>
        </w:r>
        <w:r w:rsidR="00EA4C28" w:rsidDel="004A6AFB">
          <w:rPr>
            <w:noProof/>
            <w:webHidden/>
          </w:rPr>
          <w:fldChar w:fldCharType="end"/>
        </w:r>
        <w:r w:rsidDel="004A6AFB">
          <w:rPr>
            <w:noProof/>
          </w:rPr>
          <w:fldChar w:fldCharType="end"/>
        </w:r>
      </w:del>
    </w:p>
    <w:p w14:paraId="598DCE67" w14:textId="3322E289" w:rsidR="00EA4C28" w:rsidDel="004A6AFB" w:rsidRDefault="00F27D03">
      <w:pPr>
        <w:pStyle w:val="Verzeichnis2"/>
        <w:tabs>
          <w:tab w:val="right" w:leader="dot" w:pos="9062"/>
        </w:tabs>
        <w:rPr>
          <w:del w:id="429" w:author="Timm Lehmberg" w:date="2016-10-24T13:49:00Z"/>
          <w:rFonts w:ascii="Times New Roman" w:hAnsi="Times New Roman"/>
          <w:noProof/>
          <w:sz w:val="24"/>
        </w:rPr>
      </w:pPr>
      <w:del w:id="430" w:author="Timm Lehmberg" w:date="2016-10-24T13:49:00Z">
        <w:r w:rsidDel="004A6AFB">
          <w:fldChar w:fldCharType="begin"/>
        </w:r>
        <w:r w:rsidDel="004A6AFB">
          <w:delInstrText xml:space="preserve"> HYPERLINK \l "_Toc278546403" </w:delInstrText>
        </w:r>
        <w:r w:rsidDel="004A6AFB">
          <w:fldChar w:fldCharType="separate"/>
        </w:r>
        <w:r w:rsidR="00EA4C28" w:rsidRPr="00047542" w:rsidDel="004A6AFB">
          <w:rPr>
            <w:rStyle w:val="Hyperlink"/>
            <w:noProof/>
            <w:lang w:val="en-GB"/>
          </w:rPr>
          <w:delText>1.3. Generating a word list</w:delText>
        </w:r>
        <w:r w:rsidR="00EA4C28" w:rsidDel="004A6AFB">
          <w:rPr>
            <w:noProof/>
            <w:webHidden/>
          </w:rPr>
          <w:tab/>
        </w:r>
        <w:r w:rsidR="00EA4C28" w:rsidDel="004A6AFB">
          <w:rPr>
            <w:noProof/>
            <w:webHidden/>
          </w:rPr>
          <w:fldChar w:fldCharType="begin"/>
        </w:r>
        <w:r w:rsidR="00EA4C28" w:rsidDel="004A6AFB">
          <w:rPr>
            <w:noProof/>
            <w:webHidden/>
          </w:rPr>
          <w:delInstrText xml:space="preserve"> PAGEREF _Toc278546403 \h </w:delInstrText>
        </w:r>
        <w:r w:rsidR="00EA4C28" w:rsidDel="004A6AFB">
          <w:rPr>
            <w:noProof/>
            <w:webHidden/>
          </w:rPr>
        </w:r>
        <w:r w:rsidR="00EA4C28" w:rsidDel="004A6AFB">
          <w:rPr>
            <w:noProof/>
            <w:webHidden/>
          </w:rPr>
          <w:fldChar w:fldCharType="separate"/>
        </w:r>
        <w:r w:rsidR="001C4CBB" w:rsidDel="004A6AFB">
          <w:rPr>
            <w:noProof/>
            <w:webHidden/>
          </w:rPr>
          <w:delText>5</w:delText>
        </w:r>
        <w:r w:rsidR="00EA4C28" w:rsidDel="004A6AFB">
          <w:rPr>
            <w:noProof/>
            <w:webHidden/>
          </w:rPr>
          <w:fldChar w:fldCharType="end"/>
        </w:r>
        <w:r w:rsidDel="004A6AFB">
          <w:rPr>
            <w:noProof/>
          </w:rPr>
          <w:fldChar w:fldCharType="end"/>
        </w:r>
      </w:del>
    </w:p>
    <w:p w14:paraId="30342E3E" w14:textId="4BCAB2D8" w:rsidR="00EA4C28" w:rsidDel="004A6AFB" w:rsidRDefault="00F27D03">
      <w:pPr>
        <w:pStyle w:val="Verzeichnis2"/>
        <w:tabs>
          <w:tab w:val="right" w:leader="dot" w:pos="9062"/>
        </w:tabs>
        <w:rPr>
          <w:del w:id="431" w:author="Timm Lehmberg" w:date="2016-10-24T13:49:00Z"/>
          <w:rFonts w:ascii="Times New Roman" w:hAnsi="Times New Roman"/>
          <w:noProof/>
          <w:sz w:val="24"/>
        </w:rPr>
      </w:pPr>
      <w:del w:id="432" w:author="Timm Lehmberg" w:date="2016-10-24T13:49:00Z">
        <w:r w:rsidDel="004A6AFB">
          <w:fldChar w:fldCharType="begin"/>
        </w:r>
        <w:r w:rsidDel="004A6AFB">
          <w:delInstrText xml:space="preserve"> HYPERLINK \l "_Toc278546404" </w:delInstrText>
        </w:r>
        <w:r w:rsidDel="004A6AFB">
          <w:fldChar w:fldCharType="separate"/>
        </w:r>
        <w:r w:rsidR="00EA4C28" w:rsidRPr="00047542" w:rsidDel="004A6AFB">
          <w:rPr>
            <w:rStyle w:val="Hyperlink"/>
            <w:noProof/>
            <w:lang w:val="en-GB"/>
          </w:rPr>
          <w:delText>1.4. Generating a corpus from EXMARaLDA transcriptions</w:delText>
        </w:r>
        <w:r w:rsidR="00EA4C28" w:rsidDel="004A6AFB">
          <w:rPr>
            <w:noProof/>
            <w:webHidden/>
          </w:rPr>
          <w:tab/>
        </w:r>
        <w:r w:rsidR="00EA4C28" w:rsidDel="004A6AFB">
          <w:rPr>
            <w:noProof/>
            <w:webHidden/>
          </w:rPr>
          <w:fldChar w:fldCharType="begin"/>
        </w:r>
        <w:r w:rsidR="00EA4C28" w:rsidDel="004A6AFB">
          <w:rPr>
            <w:noProof/>
            <w:webHidden/>
          </w:rPr>
          <w:delInstrText xml:space="preserve"> PAGEREF _Toc278546404 \h </w:delInstrText>
        </w:r>
        <w:r w:rsidR="00EA4C28" w:rsidDel="004A6AFB">
          <w:rPr>
            <w:noProof/>
            <w:webHidden/>
          </w:rPr>
        </w:r>
        <w:r w:rsidR="00EA4C28" w:rsidDel="004A6AFB">
          <w:rPr>
            <w:noProof/>
            <w:webHidden/>
          </w:rPr>
          <w:fldChar w:fldCharType="separate"/>
        </w:r>
        <w:r w:rsidR="001C4CBB" w:rsidDel="004A6AFB">
          <w:rPr>
            <w:noProof/>
            <w:webHidden/>
          </w:rPr>
          <w:delText>6</w:delText>
        </w:r>
        <w:r w:rsidR="00EA4C28" w:rsidDel="004A6AFB">
          <w:rPr>
            <w:noProof/>
            <w:webHidden/>
          </w:rPr>
          <w:fldChar w:fldCharType="end"/>
        </w:r>
        <w:r w:rsidDel="004A6AFB">
          <w:rPr>
            <w:noProof/>
          </w:rPr>
          <w:fldChar w:fldCharType="end"/>
        </w:r>
      </w:del>
    </w:p>
    <w:p w14:paraId="5CDEDEC8" w14:textId="40AB6942" w:rsidR="00EA4C28" w:rsidDel="004A6AFB" w:rsidRDefault="00F27D03">
      <w:pPr>
        <w:pStyle w:val="Verzeichnis2"/>
        <w:tabs>
          <w:tab w:val="right" w:leader="dot" w:pos="9062"/>
        </w:tabs>
        <w:rPr>
          <w:del w:id="433" w:author="Timm Lehmberg" w:date="2016-10-24T13:49:00Z"/>
          <w:rFonts w:ascii="Times New Roman" w:hAnsi="Times New Roman"/>
          <w:noProof/>
          <w:sz w:val="24"/>
        </w:rPr>
      </w:pPr>
      <w:del w:id="434" w:author="Timm Lehmberg" w:date="2016-10-24T13:49:00Z">
        <w:r w:rsidDel="004A6AFB">
          <w:fldChar w:fldCharType="begin"/>
        </w:r>
        <w:r w:rsidDel="004A6AFB">
          <w:delInstrText xml:space="preserve"> HYPERLINK \l "_Toc278546405" </w:delInstrText>
        </w:r>
        <w:r w:rsidDel="004A6AFB">
          <w:fldChar w:fldCharType="separate"/>
        </w:r>
        <w:r w:rsidR="00EA4C28" w:rsidRPr="00047542" w:rsidDel="004A6AFB">
          <w:rPr>
            <w:rStyle w:val="Hyperlink"/>
            <w:noProof/>
            <w:lang w:val="en-GB"/>
          </w:rPr>
          <w:delText>1.5. Generating a corpus from FOLKER transcriptions</w:delText>
        </w:r>
        <w:r w:rsidR="00EA4C28" w:rsidDel="004A6AFB">
          <w:rPr>
            <w:noProof/>
            <w:webHidden/>
          </w:rPr>
          <w:tab/>
        </w:r>
        <w:r w:rsidR="00EA4C28" w:rsidDel="004A6AFB">
          <w:rPr>
            <w:noProof/>
            <w:webHidden/>
          </w:rPr>
          <w:fldChar w:fldCharType="begin"/>
        </w:r>
        <w:r w:rsidR="00EA4C28" w:rsidDel="004A6AFB">
          <w:rPr>
            <w:noProof/>
            <w:webHidden/>
          </w:rPr>
          <w:delInstrText xml:space="preserve"> PAGEREF _Toc278546405 \h </w:delInstrText>
        </w:r>
        <w:r w:rsidR="00EA4C28" w:rsidDel="004A6AFB">
          <w:rPr>
            <w:noProof/>
            <w:webHidden/>
          </w:rPr>
        </w:r>
        <w:r w:rsidR="00EA4C28" w:rsidDel="004A6AFB">
          <w:rPr>
            <w:noProof/>
            <w:webHidden/>
          </w:rPr>
          <w:fldChar w:fldCharType="separate"/>
        </w:r>
        <w:r w:rsidR="001C4CBB" w:rsidDel="004A6AFB">
          <w:rPr>
            <w:noProof/>
            <w:webHidden/>
          </w:rPr>
          <w:delText>9</w:delText>
        </w:r>
        <w:r w:rsidR="00EA4C28" w:rsidDel="004A6AFB">
          <w:rPr>
            <w:noProof/>
            <w:webHidden/>
          </w:rPr>
          <w:fldChar w:fldCharType="end"/>
        </w:r>
        <w:r w:rsidDel="004A6AFB">
          <w:rPr>
            <w:noProof/>
          </w:rPr>
          <w:fldChar w:fldCharType="end"/>
        </w:r>
      </w:del>
    </w:p>
    <w:p w14:paraId="6D158BD3" w14:textId="18637D7E" w:rsidR="00EA4C28" w:rsidDel="004A6AFB" w:rsidRDefault="00F27D03">
      <w:pPr>
        <w:pStyle w:val="Verzeichnis2"/>
        <w:tabs>
          <w:tab w:val="right" w:leader="dot" w:pos="9062"/>
        </w:tabs>
        <w:rPr>
          <w:del w:id="435" w:author="Timm Lehmberg" w:date="2016-10-24T13:49:00Z"/>
          <w:rFonts w:ascii="Times New Roman" w:hAnsi="Times New Roman"/>
          <w:noProof/>
          <w:sz w:val="24"/>
        </w:rPr>
      </w:pPr>
      <w:del w:id="436" w:author="Timm Lehmberg" w:date="2016-10-24T13:49:00Z">
        <w:r w:rsidDel="004A6AFB">
          <w:fldChar w:fldCharType="begin"/>
        </w:r>
        <w:r w:rsidDel="004A6AFB">
          <w:delInstrText xml:space="preserve"> HYPERLINK \l "_Toc278546406" </w:delInstrText>
        </w:r>
        <w:r w:rsidDel="004A6AFB">
          <w:fldChar w:fldCharType="separate"/>
        </w:r>
        <w:r w:rsidR="00EA4C28" w:rsidRPr="00047542" w:rsidDel="004A6AFB">
          <w:rPr>
            <w:rStyle w:val="Hyperlink"/>
            <w:noProof/>
            <w:lang w:val="en-GB"/>
          </w:rPr>
          <w:delText>1.6. Generating a corpus from CHAT transcriptions</w:delText>
        </w:r>
        <w:r w:rsidR="00EA4C28" w:rsidDel="004A6AFB">
          <w:rPr>
            <w:noProof/>
            <w:webHidden/>
          </w:rPr>
          <w:tab/>
        </w:r>
        <w:r w:rsidR="00EA4C28" w:rsidDel="004A6AFB">
          <w:rPr>
            <w:noProof/>
            <w:webHidden/>
          </w:rPr>
          <w:fldChar w:fldCharType="begin"/>
        </w:r>
        <w:r w:rsidR="00EA4C28" w:rsidDel="004A6AFB">
          <w:rPr>
            <w:noProof/>
            <w:webHidden/>
          </w:rPr>
          <w:delInstrText xml:space="preserve"> PAGEREF _Toc278546406 \h </w:delInstrText>
        </w:r>
        <w:r w:rsidR="00EA4C28" w:rsidDel="004A6AFB">
          <w:rPr>
            <w:noProof/>
            <w:webHidden/>
          </w:rPr>
        </w:r>
        <w:r w:rsidR="00EA4C28" w:rsidDel="004A6AFB">
          <w:rPr>
            <w:noProof/>
            <w:webHidden/>
          </w:rPr>
          <w:fldChar w:fldCharType="separate"/>
        </w:r>
        <w:r w:rsidR="001C4CBB" w:rsidDel="004A6AFB">
          <w:rPr>
            <w:noProof/>
            <w:webHidden/>
          </w:rPr>
          <w:delText>10</w:delText>
        </w:r>
        <w:r w:rsidR="00EA4C28" w:rsidDel="004A6AFB">
          <w:rPr>
            <w:noProof/>
            <w:webHidden/>
          </w:rPr>
          <w:fldChar w:fldCharType="end"/>
        </w:r>
        <w:r w:rsidDel="004A6AFB">
          <w:rPr>
            <w:noProof/>
          </w:rPr>
          <w:fldChar w:fldCharType="end"/>
        </w:r>
      </w:del>
    </w:p>
    <w:p w14:paraId="6EA21071" w14:textId="6D96845C" w:rsidR="00EA4C28" w:rsidDel="004A6AFB" w:rsidRDefault="00F27D03">
      <w:pPr>
        <w:pStyle w:val="Verzeichnis2"/>
        <w:tabs>
          <w:tab w:val="right" w:leader="dot" w:pos="9062"/>
        </w:tabs>
        <w:rPr>
          <w:del w:id="437" w:author="Timm Lehmberg" w:date="2016-10-24T13:49:00Z"/>
          <w:rFonts w:ascii="Times New Roman" w:hAnsi="Times New Roman"/>
          <w:noProof/>
          <w:sz w:val="24"/>
        </w:rPr>
      </w:pPr>
      <w:del w:id="438" w:author="Timm Lehmberg" w:date="2016-10-24T13:49:00Z">
        <w:r w:rsidDel="004A6AFB">
          <w:fldChar w:fldCharType="begin"/>
        </w:r>
        <w:r w:rsidDel="004A6AFB">
          <w:delInstrText xml:space="preserve"> HYPERLINK \l "_Toc278546407" </w:delInstrText>
        </w:r>
        <w:r w:rsidDel="004A6AFB">
          <w:fldChar w:fldCharType="separate"/>
        </w:r>
        <w:r w:rsidR="00EA4C28" w:rsidRPr="00047542" w:rsidDel="004A6AFB">
          <w:rPr>
            <w:rStyle w:val="Hyperlink"/>
            <w:noProof/>
            <w:lang w:val="en-GB"/>
          </w:rPr>
          <w:delText>1.7. Generating a corpus from ELAN annotation files</w:delText>
        </w:r>
        <w:r w:rsidR="00EA4C28" w:rsidDel="004A6AFB">
          <w:rPr>
            <w:noProof/>
            <w:webHidden/>
          </w:rPr>
          <w:tab/>
        </w:r>
        <w:r w:rsidR="00EA4C28" w:rsidDel="004A6AFB">
          <w:rPr>
            <w:noProof/>
            <w:webHidden/>
          </w:rPr>
          <w:fldChar w:fldCharType="begin"/>
        </w:r>
        <w:r w:rsidR="00EA4C28" w:rsidDel="004A6AFB">
          <w:rPr>
            <w:noProof/>
            <w:webHidden/>
          </w:rPr>
          <w:delInstrText xml:space="preserve"> PAGEREF _Toc278546407 \h </w:delInstrText>
        </w:r>
        <w:r w:rsidR="00EA4C28" w:rsidDel="004A6AFB">
          <w:rPr>
            <w:noProof/>
            <w:webHidden/>
          </w:rPr>
        </w:r>
        <w:r w:rsidR="00EA4C28" w:rsidDel="004A6AFB">
          <w:rPr>
            <w:noProof/>
            <w:webHidden/>
          </w:rPr>
          <w:fldChar w:fldCharType="separate"/>
        </w:r>
        <w:r w:rsidR="001C4CBB" w:rsidDel="004A6AFB">
          <w:rPr>
            <w:noProof/>
            <w:webHidden/>
          </w:rPr>
          <w:delText>10</w:delText>
        </w:r>
        <w:r w:rsidR="00EA4C28" w:rsidDel="004A6AFB">
          <w:rPr>
            <w:noProof/>
            <w:webHidden/>
          </w:rPr>
          <w:fldChar w:fldCharType="end"/>
        </w:r>
        <w:r w:rsidDel="004A6AFB">
          <w:rPr>
            <w:noProof/>
          </w:rPr>
          <w:fldChar w:fldCharType="end"/>
        </w:r>
      </w:del>
    </w:p>
    <w:p w14:paraId="5A5DA361" w14:textId="410B78B8" w:rsidR="00EA4C28" w:rsidDel="004A6AFB" w:rsidRDefault="00F27D03">
      <w:pPr>
        <w:pStyle w:val="Verzeichnis2"/>
        <w:tabs>
          <w:tab w:val="right" w:leader="dot" w:pos="9062"/>
        </w:tabs>
        <w:rPr>
          <w:del w:id="439" w:author="Timm Lehmberg" w:date="2016-10-24T13:49:00Z"/>
          <w:rFonts w:ascii="Times New Roman" w:hAnsi="Times New Roman"/>
          <w:noProof/>
          <w:sz w:val="24"/>
        </w:rPr>
      </w:pPr>
      <w:del w:id="440" w:author="Timm Lehmberg" w:date="2016-10-24T13:49:00Z">
        <w:r w:rsidDel="004A6AFB">
          <w:fldChar w:fldCharType="begin"/>
        </w:r>
        <w:r w:rsidDel="004A6AFB">
          <w:delInstrText xml:space="preserve"> HYPERLINK \l "_Toc278546408" </w:delInstrText>
        </w:r>
        <w:r w:rsidDel="004A6AFB">
          <w:fldChar w:fldCharType="separate"/>
        </w:r>
        <w:r w:rsidR="00EA4C28" w:rsidRPr="00047542" w:rsidDel="004A6AFB">
          <w:rPr>
            <w:rStyle w:val="Hyperlink"/>
            <w:noProof/>
            <w:lang w:val="en-GB"/>
          </w:rPr>
          <w:delText>1.8. Generating a corpus from Transcriber files</w:delText>
        </w:r>
        <w:r w:rsidR="00EA4C28" w:rsidDel="004A6AFB">
          <w:rPr>
            <w:noProof/>
            <w:webHidden/>
          </w:rPr>
          <w:tab/>
        </w:r>
        <w:r w:rsidR="00EA4C28" w:rsidDel="004A6AFB">
          <w:rPr>
            <w:noProof/>
            <w:webHidden/>
          </w:rPr>
          <w:fldChar w:fldCharType="begin"/>
        </w:r>
        <w:r w:rsidR="00EA4C28" w:rsidDel="004A6AFB">
          <w:rPr>
            <w:noProof/>
            <w:webHidden/>
          </w:rPr>
          <w:delInstrText xml:space="preserve"> PAGEREF _Toc278546408 \h </w:delInstrText>
        </w:r>
        <w:r w:rsidR="00EA4C28" w:rsidDel="004A6AFB">
          <w:rPr>
            <w:noProof/>
            <w:webHidden/>
          </w:rPr>
        </w:r>
        <w:r w:rsidR="00EA4C28" w:rsidDel="004A6AFB">
          <w:rPr>
            <w:noProof/>
            <w:webHidden/>
          </w:rPr>
          <w:fldChar w:fldCharType="separate"/>
        </w:r>
        <w:r w:rsidR="001C4CBB" w:rsidDel="004A6AFB">
          <w:rPr>
            <w:noProof/>
            <w:webHidden/>
          </w:rPr>
          <w:delText>10</w:delText>
        </w:r>
        <w:r w:rsidR="00EA4C28" w:rsidDel="004A6AFB">
          <w:rPr>
            <w:noProof/>
            <w:webHidden/>
          </w:rPr>
          <w:fldChar w:fldCharType="end"/>
        </w:r>
        <w:r w:rsidDel="004A6AFB">
          <w:rPr>
            <w:noProof/>
          </w:rPr>
          <w:fldChar w:fldCharType="end"/>
        </w:r>
      </w:del>
    </w:p>
    <w:p w14:paraId="5551A278" w14:textId="70230415" w:rsidR="00EA4C28" w:rsidDel="004A6AFB" w:rsidRDefault="00EA4C28">
      <w:pPr>
        <w:pStyle w:val="Verzeichnis1"/>
        <w:tabs>
          <w:tab w:val="right" w:leader="dot" w:pos="9062"/>
        </w:tabs>
        <w:rPr>
          <w:del w:id="441" w:author="Timm Lehmberg" w:date="2016-10-24T13:49:00Z"/>
          <w:rStyle w:val="Hyperlink"/>
          <w:noProof/>
        </w:rPr>
      </w:pPr>
    </w:p>
    <w:p w14:paraId="37D2B474" w14:textId="6C949755" w:rsidR="00EA4C28" w:rsidDel="004A6AFB" w:rsidRDefault="00F27D03">
      <w:pPr>
        <w:pStyle w:val="Verzeichnis1"/>
        <w:tabs>
          <w:tab w:val="right" w:leader="dot" w:pos="9062"/>
        </w:tabs>
        <w:rPr>
          <w:del w:id="442" w:author="Timm Lehmberg" w:date="2016-10-24T13:49:00Z"/>
          <w:rFonts w:ascii="Times New Roman" w:hAnsi="Times New Roman"/>
          <w:noProof/>
          <w:sz w:val="24"/>
        </w:rPr>
      </w:pPr>
      <w:del w:id="443" w:author="Timm Lehmberg" w:date="2016-10-24T13:49:00Z">
        <w:r w:rsidDel="004A6AFB">
          <w:fldChar w:fldCharType="begin"/>
        </w:r>
        <w:r w:rsidDel="004A6AFB">
          <w:delInstrText xml:space="preserve"> HYPERLINK \l "_Toc278546409" </w:delInstrText>
        </w:r>
        <w:r w:rsidDel="004A6AFB">
          <w:fldChar w:fldCharType="separate"/>
        </w:r>
        <w:r w:rsidR="00EA4C28" w:rsidRPr="00047542" w:rsidDel="004A6AFB">
          <w:rPr>
            <w:rStyle w:val="Hyperlink"/>
            <w:noProof/>
            <w:lang w:val="en-GB"/>
          </w:rPr>
          <w:delText>2. WORKING WITH CONCORDANCES</w:delText>
        </w:r>
        <w:r w:rsidR="00EA4C28" w:rsidDel="004A6AFB">
          <w:rPr>
            <w:noProof/>
            <w:webHidden/>
          </w:rPr>
          <w:tab/>
        </w:r>
        <w:r w:rsidR="00EA4C28" w:rsidDel="004A6AFB">
          <w:rPr>
            <w:noProof/>
            <w:webHidden/>
          </w:rPr>
          <w:fldChar w:fldCharType="begin"/>
        </w:r>
        <w:r w:rsidR="00EA4C28" w:rsidDel="004A6AFB">
          <w:rPr>
            <w:noProof/>
            <w:webHidden/>
          </w:rPr>
          <w:delInstrText xml:space="preserve"> PAGEREF _Toc278546409 \h </w:delInstrText>
        </w:r>
        <w:r w:rsidR="00EA4C28" w:rsidDel="004A6AFB">
          <w:rPr>
            <w:noProof/>
            <w:webHidden/>
          </w:rPr>
        </w:r>
        <w:r w:rsidR="00EA4C28" w:rsidDel="004A6AFB">
          <w:rPr>
            <w:noProof/>
            <w:webHidden/>
          </w:rPr>
          <w:fldChar w:fldCharType="separate"/>
        </w:r>
        <w:r w:rsidR="001C4CBB" w:rsidDel="004A6AFB">
          <w:rPr>
            <w:noProof/>
            <w:webHidden/>
          </w:rPr>
          <w:delText>11</w:delText>
        </w:r>
        <w:r w:rsidR="00EA4C28" w:rsidDel="004A6AFB">
          <w:rPr>
            <w:noProof/>
            <w:webHidden/>
          </w:rPr>
          <w:fldChar w:fldCharType="end"/>
        </w:r>
        <w:r w:rsidDel="004A6AFB">
          <w:rPr>
            <w:noProof/>
          </w:rPr>
          <w:fldChar w:fldCharType="end"/>
        </w:r>
      </w:del>
    </w:p>
    <w:p w14:paraId="29619E55" w14:textId="72F7168C" w:rsidR="00EA4C28" w:rsidDel="004A6AFB" w:rsidRDefault="00F27D03">
      <w:pPr>
        <w:pStyle w:val="Verzeichnis2"/>
        <w:tabs>
          <w:tab w:val="right" w:leader="dot" w:pos="9062"/>
        </w:tabs>
        <w:rPr>
          <w:del w:id="444" w:author="Timm Lehmberg" w:date="2016-10-24T13:49:00Z"/>
          <w:rFonts w:ascii="Times New Roman" w:hAnsi="Times New Roman"/>
          <w:noProof/>
          <w:sz w:val="24"/>
        </w:rPr>
      </w:pPr>
      <w:del w:id="445" w:author="Timm Lehmberg" w:date="2016-10-24T13:49:00Z">
        <w:r w:rsidDel="004A6AFB">
          <w:fldChar w:fldCharType="begin"/>
        </w:r>
        <w:r w:rsidDel="004A6AFB">
          <w:delInstrText xml:space="preserve"> HYPERLINK \l "_Toc278546410" </w:delInstrText>
        </w:r>
        <w:r w:rsidDel="004A6AFB">
          <w:fldChar w:fldCharType="separate"/>
        </w:r>
        <w:r w:rsidR="00EA4C28" w:rsidRPr="00047542" w:rsidDel="004A6AFB">
          <w:rPr>
            <w:rStyle w:val="Hyperlink"/>
            <w:noProof/>
            <w:lang w:val="en-GB"/>
          </w:rPr>
          <w:delText>2.1. Creating a new concordance</w:delText>
        </w:r>
        <w:r w:rsidR="00EA4C28" w:rsidDel="004A6AFB">
          <w:rPr>
            <w:noProof/>
            <w:webHidden/>
          </w:rPr>
          <w:tab/>
        </w:r>
        <w:r w:rsidR="00EA4C28" w:rsidDel="004A6AFB">
          <w:rPr>
            <w:noProof/>
            <w:webHidden/>
          </w:rPr>
          <w:fldChar w:fldCharType="begin"/>
        </w:r>
        <w:r w:rsidR="00EA4C28" w:rsidDel="004A6AFB">
          <w:rPr>
            <w:noProof/>
            <w:webHidden/>
          </w:rPr>
          <w:delInstrText xml:space="preserve"> PAGEREF _Toc278546410 \h </w:delInstrText>
        </w:r>
        <w:r w:rsidR="00EA4C28" w:rsidDel="004A6AFB">
          <w:rPr>
            <w:noProof/>
            <w:webHidden/>
          </w:rPr>
        </w:r>
        <w:r w:rsidR="00EA4C28" w:rsidDel="004A6AFB">
          <w:rPr>
            <w:noProof/>
            <w:webHidden/>
          </w:rPr>
          <w:fldChar w:fldCharType="separate"/>
        </w:r>
        <w:r w:rsidR="001C4CBB" w:rsidDel="004A6AFB">
          <w:rPr>
            <w:noProof/>
            <w:webHidden/>
          </w:rPr>
          <w:delText>11</w:delText>
        </w:r>
        <w:r w:rsidR="00EA4C28" w:rsidDel="004A6AFB">
          <w:rPr>
            <w:noProof/>
            <w:webHidden/>
          </w:rPr>
          <w:fldChar w:fldCharType="end"/>
        </w:r>
        <w:r w:rsidDel="004A6AFB">
          <w:rPr>
            <w:noProof/>
          </w:rPr>
          <w:fldChar w:fldCharType="end"/>
        </w:r>
      </w:del>
    </w:p>
    <w:p w14:paraId="2103F4B4" w14:textId="221552A9" w:rsidR="00EA4C28" w:rsidDel="004A6AFB" w:rsidRDefault="00F27D03">
      <w:pPr>
        <w:pStyle w:val="Verzeichnis2"/>
        <w:tabs>
          <w:tab w:val="right" w:leader="dot" w:pos="9062"/>
        </w:tabs>
        <w:rPr>
          <w:del w:id="446" w:author="Timm Lehmberg" w:date="2016-10-24T13:49:00Z"/>
          <w:rFonts w:ascii="Times New Roman" w:hAnsi="Times New Roman"/>
          <w:noProof/>
          <w:sz w:val="24"/>
        </w:rPr>
      </w:pPr>
      <w:del w:id="447" w:author="Timm Lehmberg" w:date="2016-10-24T13:49:00Z">
        <w:r w:rsidDel="004A6AFB">
          <w:fldChar w:fldCharType="begin"/>
        </w:r>
        <w:r w:rsidDel="004A6AFB">
          <w:delInstrText xml:space="preserve"> HYPERLINK \l "_Toc278546411" </w:delInstrText>
        </w:r>
        <w:r w:rsidDel="004A6AFB">
          <w:fldChar w:fldCharType="separate"/>
        </w:r>
        <w:r w:rsidR="00EA4C28" w:rsidRPr="00047542" w:rsidDel="004A6AFB">
          <w:rPr>
            <w:rStyle w:val="Hyperlink"/>
            <w:noProof/>
            <w:lang w:val="en-GB"/>
          </w:rPr>
          <w:delText>2.2. Understanding concordances</w:delText>
        </w:r>
        <w:r w:rsidR="00EA4C28" w:rsidDel="004A6AFB">
          <w:rPr>
            <w:noProof/>
            <w:webHidden/>
          </w:rPr>
          <w:tab/>
        </w:r>
        <w:r w:rsidR="00EA4C28" w:rsidDel="004A6AFB">
          <w:rPr>
            <w:noProof/>
            <w:webHidden/>
          </w:rPr>
          <w:fldChar w:fldCharType="begin"/>
        </w:r>
        <w:r w:rsidR="00EA4C28" w:rsidDel="004A6AFB">
          <w:rPr>
            <w:noProof/>
            <w:webHidden/>
          </w:rPr>
          <w:delInstrText xml:space="preserve"> PAGEREF _Toc278546411 \h </w:delInstrText>
        </w:r>
        <w:r w:rsidR="00EA4C28" w:rsidDel="004A6AFB">
          <w:rPr>
            <w:noProof/>
            <w:webHidden/>
          </w:rPr>
        </w:r>
        <w:r w:rsidR="00EA4C28" w:rsidDel="004A6AFB">
          <w:rPr>
            <w:noProof/>
            <w:webHidden/>
          </w:rPr>
          <w:fldChar w:fldCharType="separate"/>
        </w:r>
        <w:r w:rsidR="001C4CBB" w:rsidDel="004A6AFB">
          <w:rPr>
            <w:noProof/>
            <w:webHidden/>
          </w:rPr>
          <w:delText>12</w:delText>
        </w:r>
        <w:r w:rsidR="00EA4C28" w:rsidDel="004A6AFB">
          <w:rPr>
            <w:noProof/>
            <w:webHidden/>
          </w:rPr>
          <w:fldChar w:fldCharType="end"/>
        </w:r>
        <w:r w:rsidDel="004A6AFB">
          <w:rPr>
            <w:noProof/>
          </w:rPr>
          <w:fldChar w:fldCharType="end"/>
        </w:r>
      </w:del>
    </w:p>
    <w:p w14:paraId="2FCF5E5B" w14:textId="5AD96B69" w:rsidR="00EA4C28" w:rsidDel="004A6AFB" w:rsidRDefault="00F27D03">
      <w:pPr>
        <w:pStyle w:val="Verzeichnis2"/>
        <w:tabs>
          <w:tab w:val="right" w:leader="dot" w:pos="9062"/>
        </w:tabs>
        <w:rPr>
          <w:del w:id="448" w:author="Timm Lehmberg" w:date="2016-10-24T13:49:00Z"/>
          <w:rFonts w:ascii="Times New Roman" w:hAnsi="Times New Roman"/>
          <w:noProof/>
          <w:sz w:val="24"/>
        </w:rPr>
      </w:pPr>
      <w:del w:id="449" w:author="Timm Lehmberg" w:date="2016-10-24T13:49:00Z">
        <w:r w:rsidDel="004A6AFB">
          <w:fldChar w:fldCharType="begin"/>
        </w:r>
        <w:r w:rsidDel="004A6AFB">
          <w:delInstrText xml:space="preserve"> HYPERLINK \l "_Toc278546412" </w:delInstrText>
        </w:r>
        <w:r w:rsidDel="004A6AFB">
          <w:fldChar w:fldCharType="separate"/>
        </w:r>
        <w:r w:rsidR="00EA4C28" w:rsidRPr="00047542" w:rsidDel="004A6AFB">
          <w:rPr>
            <w:rStyle w:val="Hyperlink"/>
            <w:noProof/>
            <w:lang w:val="en-GB"/>
          </w:rPr>
          <w:delText>2.3. Going from a search result to the transcription</w:delText>
        </w:r>
        <w:r w:rsidR="00EA4C28" w:rsidDel="004A6AFB">
          <w:rPr>
            <w:noProof/>
            <w:webHidden/>
          </w:rPr>
          <w:tab/>
        </w:r>
        <w:r w:rsidR="00EA4C28" w:rsidDel="004A6AFB">
          <w:rPr>
            <w:noProof/>
            <w:webHidden/>
          </w:rPr>
          <w:fldChar w:fldCharType="begin"/>
        </w:r>
        <w:r w:rsidR="00EA4C28" w:rsidDel="004A6AFB">
          <w:rPr>
            <w:noProof/>
            <w:webHidden/>
          </w:rPr>
          <w:delInstrText xml:space="preserve"> PAGEREF _Toc278546412 \h </w:delInstrText>
        </w:r>
        <w:r w:rsidR="00EA4C28" w:rsidDel="004A6AFB">
          <w:rPr>
            <w:noProof/>
            <w:webHidden/>
          </w:rPr>
        </w:r>
        <w:r w:rsidR="00EA4C28" w:rsidDel="004A6AFB">
          <w:rPr>
            <w:noProof/>
            <w:webHidden/>
          </w:rPr>
          <w:fldChar w:fldCharType="separate"/>
        </w:r>
        <w:r w:rsidR="001C4CBB" w:rsidDel="004A6AFB">
          <w:rPr>
            <w:noProof/>
            <w:webHidden/>
          </w:rPr>
          <w:delText>13</w:delText>
        </w:r>
        <w:r w:rsidR="00EA4C28" w:rsidDel="004A6AFB">
          <w:rPr>
            <w:noProof/>
            <w:webHidden/>
          </w:rPr>
          <w:fldChar w:fldCharType="end"/>
        </w:r>
        <w:r w:rsidDel="004A6AFB">
          <w:rPr>
            <w:noProof/>
          </w:rPr>
          <w:fldChar w:fldCharType="end"/>
        </w:r>
      </w:del>
    </w:p>
    <w:p w14:paraId="41638F0B" w14:textId="74588DB3" w:rsidR="00EA4C28" w:rsidDel="004A6AFB" w:rsidRDefault="00F27D03">
      <w:pPr>
        <w:pStyle w:val="Verzeichnis2"/>
        <w:tabs>
          <w:tab w:val="right" w:leader="dot" w:pos="9062"/>
        </w:tabs>
        <w:rPr>
          <w:del w:id="450" w:author="Timm Lehmberg" w:date="2016-10-24T13:49:00Z"/>
          <w:rFonts w:ascii="Times New Roman" w:hAnsi="Times New Roman"/>
          <w:noProof/>
          <w:sz w:val="24"/>
        </w:rPr>
      </w:pPr>
      <w:del w:id="451" w:author="Timm Lehmberg" w:date="2016-10-24T13:49:00Z">
        <w:r w:rsidDel="004A6AFB">
          <w:fldChar w:fldCharType="begin"/>
        </w:r>
        <w:r w:rsidDel="004A6AFB">
          <w:delInstrText xml:space="preserve"> HYPERLINK \l "_Toc278546413" </w:delInstrText>
        </w:r>
        <w:r w:rsidDel="004A6AFB">
          <w:fldChar w:fldCharType="separate"/>
        </w:r>
        <w:r w:rsidR="00EA4C28" w:rsidRPr="00047542" w:rsidDel="004A6AFB">
          <w:rPr>
            <w:rStyle w:val="Hyperlink"/>
            <w:noProof/>
            <w:lang w:val="en-GB"/>
          </w:rPr>
          <w:delText>2.4. Outputting and saving search results</w:delText>
        </w:r>
        <w:r w:rsidR="00EA4C28" w:rsidDel="004A6AFB">
          <w:rPr>
            <w:noProof/>
            <w:webHidden/>
          </w:rPr>
          <w:tab/>
        </w:r>
        <w:r w:rsidR="00EA4C28" w:rsidDel="004A6AFB">
          <w:rPr>
            <w:noProof/>
            <w:webHidden/>
          </w:rPr>
          <w:fldChar w:fldCharType="begin"/>
        </w:r>
        <w:r w:rsidR="00EA4C28" w:rsidDel="004A6AFB">
          <w:rPr>
            <w:noProof/>
            <w:webHidden/>
          </w:rPr>
          <w:delInstrText xml:space="preserve"> PAGEREF _Toc278546413 \h </w:delInstrText>
        </w:r>
        <w:r w:rsidR="00EA4C28" w:rsidDel="004A6AFB">
          <w:rPr>
            <w:noProof/>
            <w:webHidden/>
          </w:rPr>
        </w:r>
        <w:r w:rsidR="00EA4C28" w:rsidDel="004A6AFB">
          <w:rPr>
            <w:noProof/>
            <w:webHidden/>
          </w:rPr>
          <w:fldChar w:fldCharType="separate"/>
        </w:r>
        <w:r w:rsidR="001C4CBB" w:rsidDel="004A6AFB">
          <w:rPr>
            <w:noProof/>
            <w:webHidden/>
          </w:rPr>
          <w:delText>15</w:delText>
        </w:r>
        <w:r w:rsidR="00EA4C28" w:rsidDel="004A6AFB">
          <w:rPr>
            <w:noProof/>
            <w:webHidden/>
          </w:rPr>
          <w:fldChar w:fldCharType="end"/>
        </w:r>
        <w:r w:rsidDel="004A6AFB">
          <w:rPr>
            <w:noProof/>
          </w:rPr>
          <w:fldChar w:fldCharType="end"/>
        </w:r>
      </w:del>
    </w:p>
    <w:p w14:paraId="23736580" w14:textId="04410138" w:rsidR="00EA4C28" w:rsidDel="004A6AFB" w:rsidRDefault="00EA4C28">
      <w:pPr>
        <w:pStyle w:val="Verzeichnis1"/>
        <w:tabs>
          <w:tab w:val="right" w:leader="dot" w:pos="9062"/>
        </w:tabs>
        <w:rPr>
          <w:del w:id="452" w:author="Timm Lehmberg" w:date="2016-10-24T13:49:00Z"/>
          <w:rStyle w:val="Hyperlink"/>
          <w:noProof/>
        </w:rPr>
      </w:pPr>
    </w:p>
    <w:p w14:paraId="1D09A470" w14:textId="7820B0D0" w:rsidR="00EA4C28" w:rsidDel="004A6AFB" w:rsidRDefault="00F27D03">
      <w:pPr>
        <w:pStyle w:val="Verzeichnis1"/>
        <w:tabs>
          <w:tab w:val="right" w:leader="dot" w:pos="9062"/>
        </w:tabs>
        <w:rPr>
          <w:del w:id="453" w:author="Timm Lehmberg" w:date="2016-10-24T13:49:00Z"/>
          <w:rFonts w:ascii="Times New Roman" w:hAnsi="Times New Roman"/>
          <w:noProof/>
          <w:sz w:val="24"/>
        </w:rPr>
      </w:pPr>
      <w:del w:id="454" w:author="Timm Lehmberg" w:date="2016-10-24T13:49:00Z">
        <w:r w:rsidDel="004A6AFB">
          <w:fldChar w:fldCharType="begin"/>
        </w:r>
        <w:r w:rsidDel="004A6AFB">
          <w:delInstrText xml:space="preserve"> HYPERLINK \l "_Toc278546414" </w:delInstrText>
        </w:r>
        <w:r w:rsidDel="004A6AFB">
          <w:fldChar w:fldCharType="separate"/>
        </w:r>
        <w:r w:rsidR="00EA4C28" w:rsidRPr="00047542" w:rsidDel="004A6AFB">
          <w:rPr>
            <w:rStyle w:val="Hyperlink"/>
            <w:noProof/>
            <w:lang w:val="en-GB"/>
          </w:rPr>
          <w:delText>3. SEARCH EXPRESSIONS</w:delText>
        </w:r>
        <w:r w:rsidR="00EA4C28" w:rsidDel="004A6AFB">
          <w:rPr>
            <w:noProof/>
            <w:webHidden/>
          </w:rPr>
          <w:tab/>
        </w:r>
        <w:r w:rsidR="00EA4C28" w:rsidDel="004A6AFB">
          <w:rPr>
            <w:noProof/>
            <w:webHidden/>
          </w:rPr>
          <w:fldChar w:fldCharType="begin"/>
        </w:r>
        <w:r w:rsidR="00EA4C28" w:rsidDel="004A6AFB">
          <w:rPr>
            <w:noProof/>
            <w:webHidden/>
          </w:rPr>
          <w:delInstrText xml:space="preserve"> PAGEREF _Toc278546414 \h </w:delInstrText>
        </w:r>
        <w:r w:rsidR="00EA4C28" w:rsidDel="004A6AFB">
          <w:rPr>
            <w:noProof/>
            <w:webHidden/>
          </w:rPr>
        </w:r>
        <w:r w:rsidR="00EA4C28" w:rsidDel="004A6AFB">
          <w:rPr>
            <w:noProof/>
            <w:webHidden/>
          </w:rPr>
          <w:fldChar w:fldCharType="separate"/>
        </w:r>
        <w:r w:rsidR="001C4CBB" w:rsidDel="004A6AFB">
          <w:rPr>
            <w:noProof/>
            <w:webHidden/>
          </w:rPr>
          <w:delText>17</w:delText>
        </w:r>
        <w:r w:rsidR="00EA4C28" w:rsidDel="004A6AFB">
          <w:rPr>
            <w:noProof/>
            <w:webHidden/>
          </w:rPr>
          <w:fldChar w:fldCharType="end"/>
        </w:r>
        <w:r w:rsidDel="004A6AFB">
          <w:rPr>
            <w:noProof/>
          </w:rPr>
          <w:fldChar w:fldCharType="end"/>
        </w:r>
      </w:del>
    </w:p>
    <w:p w14:paraId="15F6145D" w14:textId="70AE80AE" w:rsidR="00EA4C28" w:rsidDel="004A6AFB" w:rsidRDefault="00F27D03">
      <w:pPr>
        <w:pStyle w:val="Verzeichnis2"/>
        <w:tabs>
          <w:tab w:val="right" w:leader="dot" w:pos="9062"/>
        </w:tabs>
        <w:rPr>
          <w:del w:id="455" w:author="Timm Lehmberg" w:date="2016-10-24T13:49:00Z"/>
          <w:rFonts w:ascii="Times New Roman" w:hAnsi="Times New Roman"/>
          <w:noProof/>
          <w:sz w:val="24"/>
        </w:rPr>
      </w:pPr>
      <w:del w:id="456" w:author="Timm Lehmberg" w:date="2016-10-24T13:49:00Z">
        <w:r w:rsidDel="004A6AFB">
          <w:fldChar w:fldCharType="begin"/>
        </w:r>
        <w:r w:rsidDel="004A6AFB">
          <w:delInstrText xml:space="preserve"> HYPERLINK \l "_Toc278546415" </w:delInstrText>
        </w:r>
        <w:r w:rsidDel="004A6AFB">
          <w:fldChar w:fldCharType="separate"/>
        </w:r>
        <w:r w:rsidR="00EA4C28" w:rsidRPr="00047542" w:rsidDel="004A6AFB">
          <w:rPr>
            <w:rStyle w:val="Hyperlink"/>
            <w:noProof/>
            <w:lang w:val="en-GB"/>
          </w:rPr>
          <w:delText>3.1. Regular Expressions</w:delText>
        </w:r>
        <w:r w:rsidR="00EA4C28" w:rsidDel="004A6AFB">
          <w:rPr>
            <w:noProof/>
            <w:webHidden/>
          </w:rPr>
          <w:tab/>
        </w:r>
        <w:r w:rsidR="00EA4C28" w:rsidDel="004A6AFB">
          <w:rPr>
            <w:noProof/>
            <w:webHidden/>
          </w:rPr>
          <w:fldChar w:fldCharType="begin"/>
        </w:r>
        <w:r w:rsidR="00EA4C28" w:rsidDel="004A6AFB">
          <w:rPr>
            <w:noProof/>
            <w:webHidden/>
          </w:rPr>
          <w:delInstrText xml:space="preserve"> PAGEREF _Toc278546415 \h </w:delInstrText>
        </w:r>
        <w:r w:rsidR="00EA4C28" w:rsidDel="004A6AFB">
          <w:rPr>
            <w:noProof/>
            <w:webHidden/>
          </w:rPr>
        </w:r>
        <w:r w:rsidR="00EA4C28" w:rsidDel="004A6AFB">
          <w:rPr>
            <w:noProof/>
            <w:webHidden/>
          </w:rPr>
          <w:fldChar w:fldCharType="separate"/>
        </w:r>
        <w:r w:rsidR="001C4CBB" w:rsidDel="004A6AFB">
          <w:rPr>
            <w:noProof/>
            <w:webHidden/>
          </w:rPr>
          <w:delText>17</w:delText>
        </w:r>
        <w:r w:rsidR="00EA4C28" w:rsidDel="004A6AFB">
          <w:rPr>
            <w:noProof/>
            <w:webHidden/>
          </w:rPr>
          <w:fldChar w:fldCharType="end"/>
        </w:r>
        <w:r w:rsidDel="004A6AFB">
          <w:rPr>
            <w:noProof/>
          </w:rPr>
          <w:fldChar w:fldCharType="end"/>
        </w:r>
      </w:del>
    </w:p>
    <w:p w14:paraId="1C77E5B1" w14:textId="666B6A99" w:rsidR="00EA4C28" w:rsidDel="004A6AFB" w:rsidRDefault="00F27D03">
      <w:pPr>
        <w:pStyle w:val="Verzeichnis2"/>
        <w:tabs>
          <w:tab w:val="right" w:leader="dot" w:pos="9062"/>
        </w:tabs>
        <w:rPr>
          <w:del w:id="457" w:author="Timm Lehmberg" w:date="2016-10-24T13:49:00Z"/>
          <w:rFonts w:ascii="Times New Roman" w:hAnsi="Times New Roman"/>
          <w:noProof/>
          <w:sz w:val="24"/>
        </w:rPr>
      </w:pPr>
      <w:del w:id="458" w:author="Timm Lehmberg" w:date="2016-10-24T13:49:00Z">
        <w:r w:rsidDel="004A6AFB">
          <w:fldChar w:fldCharType="begin"/>
        </w:r>
        <w:r w:rsidDel="004A6AFB">
          <w:delInstrText xml:space="preserve"> HYPERLINK \l "_Toc278546416" </w:delInstrText>
        </w:r>
        <w:r w:rsidDel="004A6AFB">
          <w:fldChar w:fldCharType="separate"/>
        </w:r>
        <w:r w:rsidR="00EA4C28" w:rsidRPr="00047542" w:rsidDel="004A6AFB">
          <w:rPr>
            <w:rStyle w:val="Hyperlink"/>
            <w:noProof/>
            <w:lang w:val="en-GB"/>
          </w:rPr>
          <w:delText>3.2. XPath Expressions</w:delText>
        </w:r>
        <w:r w:rsidR="00EA4C28" w:rsidDel="004A6AFB">
          <w:rPr>
            <w:noProof/>
            <w:webHidden/>
          </w:rPr>
          <w:tab/>
        </w:r>
        <w:r w:rsidR="00EA4C28" w:rsidDel="004A6AFB">
          <w:rPr>
            <w:noProof/>
            <w:webHidden/>
          </w:rPr>
          <w:fldChar w:fldCharType="begin"/>
        </w:r>
        <w:r w:rsidR="00EA4C28" w:rsidDel="004A6AFB">
          <w:rPr>
            <w:noProof/>
            <w:webHidden/>
          </w:rPr>
          <w:delInstrText xml:space="preserve"> PAGEREF _Toc278546416 \h </w:delInstrText>
        </w:r>
        <w:r w:rsidR="00EA4C28" w:rsidDel="004A6AFB">
          <w:rPr>
            <w:noProof/>
            <w:webHidden/>
          </w:rPr>
        </w:r>
        <w:r w:rsidR="00EA4C28" w:rsidDel="004A6AFB">
          <w:rPr>
            <w:noProof/>
            <w:webHidden/>
          </w:rPr>
          <w:fldChar w:fldCharType="separate"/>
        </w:r>
        <w:r w:rsidR="001C4CBB" w:rsidDel="004A6AFB">
          <w:rPr>
            <w:noProof/>
            <w:webHidden/>
          </w:rPr>
          <w:delText>20</w:delText>
        </w:r>
        <w:r w:rsidR="00EA4C28" w:rsidDel="004A6AFB">
          <w:rPr>
            <w:noProof/>
            <w:webHidden/>
          </w:rPr>
          <w:fldChar w:fldCharType="end"/>
        </w:r>
        <w:r w:rsidDel="004A6AFB">
          <w:rPr>
            <w:noProof/>
          </w:rPr>
          <w:fldChar w:fldCharType="end"/>
        </w:r>
      </w:del>
    </w:p>
    <w:p w14:paraId="3EB369BA" w14:textId="41E5700C" w:rsidR="00EA4C28" w:rsidDel="004A6AFB" w:rsidRDefault="00EA4C28">
      <w:pPr>
        <w:pStyle w:val="Verzeichnis1"/>
        <w:tabs>
          <w:tab w:val="right" w:leader="dot" w:pos="9062"/>
        </w:tabs>
        <w:rPr>
          <w:del w:id="459" w:author="Timm Lehmberg" w:date="2016-10-24T13:49:00Z"/>
          <w:rStyle w:val="Hyperlink"/>
          <w:noProof/>
        </w:rPr>
      </w:pPr>
    </w:p>
    <w:p w14:paraId="03EBE7C8" w14:textId="53FE2256" w:rsidR="00EA4C28" w:rsidDel="004A6AFB" w:rsidRDefault="00F27D03">
      <w:pPr>
        <w:pStyle w:val="Verzeichnis1"/>
        <w:tabs>
          <w:tab w:val="right" w:leader="dot" w:pos="9062"/>
        </w:tabs>
        <w:rPr>
          <w:del w:id="460" w:author="Timm Lehmberg" w:date="2016-10-24T13:49:00Z"/>
          <w:rFonts w:ascii="Times New Roman" w:hAnsi="Times New Roman"/>
          <w:noProof/>
          <w:sz w:val="24"/>
        </w:rPr>
      </w:pPr>
      <w:del w:id="461" w:author="Timm Lehmberg" w:date="2016-10-24T13:49:00Z">
        <w:r w:rsidDel="004A6AFB">
          <w:fldChar w:fldCharType="begin"/>
        </w:r>
        <w:r w:rsidDel="004A6AFB">
          <w:delInstrText xml:space="preserve"> HYPERLINK \l "_Toc278546417" </w:delInstrText>
        </w:r>
        <w:r w:rsidDel="004A6AFB">
          <w:fldChar w:fldCharType="separate"/>
        </w:r>
        <w:r w:rsidR="00EA4C28" w:rsidRPr="00047542" w:rsidDel="004A6AFB">
          <w:rPr>
            <w:rStyle w:val="Hyperlink"/>
            <w:noProof/>
            <w:lang w:val="en-GB"/>
          </w:rPr>
          <w:delText>4. DISPLAYING METADATA</w:delText>
        </w:r>
        <w:r w:rsidR="00EA4C28" w:rsidDel="004A6AFB">
          <w:rPr>
            <w:noProof/>
            <w:webHidden/>
          </w:rPr>
          <w:tab/>
        </w:r>
        <w:r w:rsidR="00EA4C28" w:rsidDel="004A6AFB">
          <w:rPr>
            <w:noProof/>
            <w:webHidden/>
          </w:rPr>
          <w:fldChar w:fldCharType="begin"/>
        </w:r>
        <w:r w:rsidR="00EA4C28" w:rsidDel="004A6AFB">
          <w:rPr>
            <w:noProof/>
            <w:webHidden/>
          </w:rPr>
          <w:delInstrText xml:space="preserve"> PAGEREF _Toc278546417 \h </w:delInstrText>
        </w:r>
        <w:r w:rsidR="00EA4C28" w:rsidDel="004A6AFB">
          <w:rPr>
            <w:noProof/>
            <w:webHidden/>
          </w:rPr>
        </w:r>
        <w:r w:rsidR="00EA4C28" w:rsidDel="004A6AFB">
          <w:rPr>
            <w:noProof/>
            <w:webHidden/>
          </w:rPr>
          <w:fldChar w:fldCharType="separate"/>
        </w:r>
        <w:r w:rsidR="001C4CBB" w:rsidDel="004A6AFB">
          <w:rPr>
            <w:noProof/>
            <w:webHidden/>
          </w:rPr>
          <w:delText>21</w:delText>
        </w:r>
        <w:r w:rsidR="00EA4C28" w:rsidDel="004A6AFB">
          <w:rPr>
            <w:noProof/>
            <w:webHidden/>
          </w:rPr>
          <w:fldChar w:fldCharType="end"/>
        </w:r>
        <w:r w:rsidDel="004A6AFB">
          <w:rPr>
            <w:noProof/>
          </w:rPr>
          <w:fldChar w:fldCharType="end"/>
        </w:r>
      </w:del>
    </w:p>
    <w:p w14:paraId="0C2783A7" w14:textId="57782923" w:rsidR="00EA4C28" w:rsidDel="004A6AFB" w:rsidRDefault="00EA4C28">
      <w:pPr>
        <w:pStyle w:val="Verzeichnis1"/>
        <w:tabs>
          <w:tab w:val="right" w:leader="dot" w:pos="9062"/>
        </w:tabs>
        <w:rPr>
          <w:del w:id="462" w:author="Timm Lehmberg" w:date="2016-10-24T13:49:00Z"/>
          <w:rStyle w:val="Hyperlink"/>
          <w:noProof/>
        </w:rPr>
      </w:pPr>
    </w:p>
    <w:p w14:paraId="62F266A5" w14:textId="76E2D46D" w:rsidR="00EA4C28" w:rsidDel="004A6AFB" w:rsidRDefault="00F27D03">
      <w:pPr>
        <w:pStyle w:val="Verzeichnis1"/>
        <w:tabs>
          <w:tab w:val="right" w:leader="dot" w:pos="9062"/>
        </w:tabs>
        <w:rPr>
          <w:del w:id="463" w:author="Timm Lehmberg" w:date="2016-10-24T13:49:00Z"/>
          <w:rFonts w:ascii="Times New Roman" w:hAnsi="Times New Roman"/>
          <w:noProof/>
          <w:sz w:val="24"/>
        </w:rPr>
      </w:pPr>
      <w:del w:id="464" w:author="Timm Lehmberg" w:date="2016-10-24T13:49:00Z">
        <w:r w:rsidDel="004A6AFB">
          <w:fldChar w:fldCharType="begin"/>
        </w:r>
        <w:r w:rsidDel="004A6AFB">
          <w:delInstrText xml:space="preserve"> HYPERLINK \l "_Toc278546418" </w:delInstrText>
        </w:r>
        <w:r w:rsidDel="004A6AFB">
          <w:fldChar w:fldCharType="separate"/>
        </w:r>
        <w:r w:rsidR="00EA4C28" w:rsidRPr="00047542" w:rsidDel="004A6AFB">
          <w:rPr>
            <w:rStyle w:val="Hyperlink"/>
            <w:noProof/>
            <w:lang w:val="en-GB"/>
          </w:rPr>
          <w:delText>5. ADDING ANALYSIS COLUMNS</w:delText>
        </w:r>
        <w:r w:rsidR="00EA4C28" w:rsidDel="004A6AFB">
          <w:rPr>
            <w:noProof/>
            <w:webHidden/>
          </w:rPr>
          <w:tab/>
        </w:r>
        <w:r w:rsidR="00EA4C28" w:rsidDel="004A6AFB">
          <w:rPr>
            <w:noProof/>
            <w:webHidden/>
          </w:rPr>
          <w:fldChar w:fldCharType="begin"/>
        </w:r>
        <w:r w:rsidR="00EA4C28" w:rsidDel="004A6AFB">
          <w:rPr>
            <w:noProof/>
            <w:webHidden/>
          </w:rPr>
          <w:delInstrText xml:space="preserve"> PAGEREF _Toc278546418 \h </w:delInstrText>
        </w:r>
        <w:r w:rsidR="00EA4C28" w:rsidDel="004A6AFB">
          <w:rPr>
            <w:noProof/>
            <w:webHidden/>
          </w:rPr>
        </w:r>
        <w:r w:rsidR="00EA4C28" w:rsidDel="004A6AFB">
          <w:rPr>
            <w:noProof/>
            <w:webHidden/>
          </w:rPr>
          <w:fldChar w:fldCharType="separate"/>
        </w:r>
        <w:r w:rsidR="001C4CBB" w:rsidDel="004A6AFB">
          <w:rPr>
            <w:noProof/>
            <w:webHidden/>
          </w:rPr>
          <w:delText>23</w:delText>
        </w:r>
        <w:r w:rsidR="00EA4C28" w:rsidDel="004A6AFB">
          <w:rPr>
            <w:noProof/>
            <w:webHidden/>
          </w:rPr>
          <w:fldChar w:fldCharType="end"/>
        </w:r>
        <w:r w:rsidDel="004A6AFB">
          <w:rPr>
            <w:noProof/>
          </w:rPr>
          <w:fldChar w:fldCharType="end"/>
        </w:r>
      </w:del>
    </w:p>
    <w:p w14:paraId="0858C500" w14:textId="76FC40FF" w:rsidR="00EA4C28" w:rsidDel="004A6AFB" w:rsidRDefault="00EA4C28">
      <w:pPr>
        <w:pStyle w:val="Verzeichnis1"/>
        <w:tabs>
          <w:tab w:val="right" w:leader="dot" w:pos="9062"/>
        </w:tabs>
        <w:rPr>
          <w:del w:id="465" w:author="Timm Lehmberg" w:date="2016-10-24T13:49:00Z"/>
          <w:rStyle w:val="Hyperlink"/>
          <w:noProof/>
        </w:rPr>
      </w:pPr>
    </w:p>
    <w:p w14:paraId="508A4A8B" w14:textId="684DC01A" w:rsidR="00EA4C28" w:rsidDel="004A6AFB" w:rsidRDefault="00F27D03">
      <w:pPr>
        <w:pStyle w:val="Verzeichnis1"/>
        <w:tabs>
          <w:tab w:val="right" w:leader="dot" w:pos="9062"/>
        </w:tabs>
        <w:rPr>
          <w:del w:id="466" w:author="Timm Lehmberg" w:date="2016-10-24T13:49:00Z"/>
          <w:rFonts w:ascii="Times New Roman" w:hAnsi="Times New Roman"/>
          <w:noProof/>
          <w:sz w:val="24"/>
        </w:rPr>
      </w:pPr>
      <w:del w:id="467" w:author="Timm Lehmberg" w:date="2016-10-24T13:49:00Z">
        <w:r w:rsidDel="004A6AFB">
          <w:fldChar w:fldCharType="begin"/>
        </w:r>
        <w:r w:rsidDel="004A6AFB">
          <w:delInstrText xml:space="preserve"> HYPERLINK \l "_Toc278546419" </w:delInstrText>
        </w:r>
        <w:r w:rsidDel="004A6AFB">
          <w:fldChar w:fldCharType="separate"/>
        </w:r>
        <w:r w:rsidR="00EA4C28" w:rsidRPr="00047542" w:rsidDel="004A6AFB">
          <w:rPr>
            <w:rStyle w:val="Hyperlink"/>
            <w:noProof/>
            <w:lang w:val="en-GB"/>
          </w:rPr>
          <w:delText>6. FILTERING SEARCH RESULTS</w:delText>
        </w:r>
        <w:r w:rsidR="00EA4C28" w:rsidDel="004A6AFB">
          <w:rPr>
            <w:noProof/>
            <w:webHidden/>
          </w:rPr>
          <w:tab/>
        </w:r>
        <w:r w:rsidR="00EA4C28" w:rsidDel="004A6AFB">
          <w:rPr>
            <w:noProof/>
            <w:webHidden/>
          </w:rPr>
          <w:fldChar w:fldCharType="begin"/>
        </w:r>
        <w:r w:rsidR="00EA4C28" w:rsidDel="004A6AFB">
          <w:rPr>
            <w:noProof/>
            <w:webHidden/>
          </w:rPr>
          <w:delInstrText xml:space="preserve"> PAGEREF _Toc278546419 \h </w:delInstrText>
        </w:r>
        <w:r w:rsidR="00EA4C28" w:rsidDel="004A6AFB">
          <w:rPr>
            <w:noProof/>
            <w:webHidden/>
          </w:rPr>
        </w:r>
        <w:r w:rsidR="00EA4C28" w:rsidDel="004A6AFB">
          <w:rPr>
            <w:noProof/>
            <w:webHidden/>
          </w:rPr>
          <w:fldChar w:fldCharType="separate"/>
        </w:r>
        <w:r w:rsidR="001C4CBB" w:rsidDel="004A6AFB">
          <w:rPr>
            <w:noProof/>
            <w:webHidden/>
          </w:rPr>
          <w:delText>25</w:delText>
        </w:r>
        <w:r w:rsidR="00EA4C28" w:rsidDel="004A6AFB">
          <w:rPr>
            <w:noProof/>
            <w:webHidden/>
          </w:rPr>
          <w:fldChar w:fldCharType="end"/>
        </w:r>
        <w:r w:rsidDel="004A6AFB">
          <w:rPr>
            <w:noProof/>
          </w:rPr>
          <w:fldChar w:fldCharType="end"/>
        </w:r>
      </w:del>
    </w:p>
    <w:p w14:paraId="645AA384" w14:textId="09CF9C49" w:rsidR="00EA4C28" w:rsidDel="004A6AFB" w:rsidRDefault="00EA4C28">
      <w:pPr>
        <w:pStyle w:val="Verzeichnis1"/>
        <w:tabs>
          <w:tab w:val="right" w:leader="dot" w:pos="9062"/>
        </w:tabs>
        <w:rPr>
          <w:del w:id="468" w:author="Timm Lehmberg" w:date="2016-10-24T13:49:00Z"/>
          <w:rStyle w:val="Hyperlink"/>
          <w:noProof/>
        </w:rPr>
      </w:pPr>
    </w:p>
    <w:p w14:paraId="043FE3D0" w14:textId="482B208E" w:rsidR="00EA4C28" w:rsidDel="004A6AFB" w:rsidRDefault="00F27D03">
      <w:pPr>
        <w:pStyle w:val="Verzeichnis1"/>
        <w:tabs>
          <w:tab w:val="right" w:leader="dot" w:pos="9062"/>
        </w:tabs>
        <w:rPr>
          <w:del w:id="469" w:author="Timm Lehmberg" w:date="2016-10-24T13:49:00Z"/>
          <w:rFonts w:ascii="Times New Roman" w:hAnsi="Times New Roman"/>
          <w:noProof/>
          <w:sz w:val="24"/>
        </w:rPr>
      </w:pPr>
      <w:del w:id="470" w:author="Timm Lehmberg" w:date="2016-10-24T13:49:00Z">
        <w:r w:rsidDel="004A6AFB">
          <w:fldChar w:fldCharType="begin"/>
        </w:r>
        <w:r w:rsidDel="004A6AFB">
          <w:delInstrText xml:space="preserve"> HYPERLINK \l "_Toc278546420" </w:delInstrText>
        </w:r>
        <w:r w:rsidDel="004A6AFB">
          <w:fldChar w:fldCharType="separate"/>
        </w:r>
        <w:r w:rsidR="00EA4C28" w:rsidRPr="00047542" w:rsidDel="004A6AFB">
          <w:rPr>
            <w:rStyle w:val="Hyperlink"/>
            <w:noProof/>
            <w:lang w:val="en-GB"/>
          </w:rPr>
          <w:delText>7. USING WORD LISTS</w:delText>
        </w:r>
        <w:r w:rsidR="00EA4C28" w:rsidDel="004A6AFB">
          <w:rPr>
            <w:noProof/>
            <w:webHidden/>
          </w:rPr>
          <w:tab/>
        </w:r>
        <w:r w:rsidR="00EA4C28" w:rsidDel="004A6AFB">
          <w:rPr>
            <w:noProof/>
            <w:webHidden/>
          </w:rPr>
          <w:fldChar w:fldCharType="begin"/>
        </w:r>
        <w:r w:rsidR="00EA4C28" w:rsidDel="004A6AFB">
          <w:rPr>
            <w:noProof/>
            <w:webHidden/>
          </w:rPr>
          <w:delInstrText xml:space="preserve"> PAGEREF _Toc278546420 \h </w:delInstrText>
        </w:r>
        <w:r w:rsidR="00EA4C28" w:rsidDel="004A6AFB">
          <w:rPr>
            <w:noProof/>
            <w:webHidden/>
          </w:rPr>
        </w:r>
        <w:r w:rsidR="00EA4C28" w:rsidDel="004A6AFB">
          <w:rPr>
            <w:noProof/>
            <w:webHidden/>
          </w:rPr>
          <w:fldChar w:fldCharType="separate"/>
        </w:r>
        <w:r w:rsidR="001C4CBB" w:rsidDel="004A6AFB">
          <w:rPr>
            <w:noProof/>
            <w:webHidden/>
          </w:rPr>
          <w:delText>27</w:delText>
        </w:r>
        <w:r w:rsidR="00EA4C28" w:rsidDel="004A6AFB">
          <w:rPr>
            <w:noProof/>
            <w:webHidden/>
          </w:rPr>
          <w:fldChar w:fldCharType="end"/>
        </w:r>
        <w:r w:rsidDel="004A6AFB">
          <w:rPr>
            <w:noProof/>
          </w:rPr>
          <w:fldChar w:fldCharType="end"/>
        </w:r>
      </w:del>
    </w:p>
    <w:p w14:paraId="22134269" w14:textId="398CC339" w:rsidR="00EA4C28" w:rsidDel="004A6AFB" w:rsidRDefault="00EA4C28">
      <w:pPr>
        <w:pStyle w:val="Verzeichnis1"/>
        <w:tabs>
          <w:tab w:val="right" w:leader="dot" w:pos="9062"/>
        </w:tabs>
        <w:rPr>
          <w:del w:id="471" w:author="Timm Lehmberg" w:date="2016-10-24T13:49:00Z"/>
          <w:rStyle w:val="Hyperlink"/>
          <w:noProof/>
        </w:rPr>
      </w:pPr>
    </w:p>
    <w:p w14:paraId="57E77130" w14:textId="001ACACC" w:rsidR="00EA4C28" w:rsidDel="004A6AFB" w:rsidRDefault="00F27D03">
      <w:pPr>
        <w:pStyle w:val="Verzeichnis1"/>
        <w:tabs>
          <w:tab w:val="right" w:leader="dot" w:pos="9062"/>
        </w:tabs>
        <w:rPr>
          <w:del w:id="472" w:author="Timm Lehmberg" w:date="2016-10-24T13:49:00Z"/>
          <w:rFonts w:ascii="Times New Roman" w:hAnsi="Times New Roman"/>
          <w:noProof/>
          <w:sz w:val="24"/>
        </w:rPr>
      </w:pPr>
      <w:del w:id="473" w:author="Timm Lehmberg" w:date="2016-10-24T13:49:00Z">
        <w:r w:rsidDel="004A6AFB">
          <w:fldChar w:fldCharType="begin"/>
        </w:r>
        <w:r w:rsidDel="004A6AFB">
          <w:delInstrText xml:space="preserve"> HYPERLINK \l "_Toc278546421" </w:delInstrText>
        </w:r>
        <w:r w:rsidDel="004A6AFB">
          <w:fldChar w:fldCharType="separate"/>
        </w:r>
        <w:r w:rsidR="00EA4C28" w:rsidRPr="00047542" w:rsidDel="004A6AFB">
          <w:rPr>
            <w:rStyle w:val="Hyperlink"/>
            <w:noProof/>
            <w:lang w:val="en-GB"/>
          </w:rPr>
          <w:delText>8. DIFFERENT TYPES OF SEARCHES</w:delText>
        </w:r>
        <w:r w:rsidR="00EA4C28" w:rsidDel="004A6AFB">
          <w:rPr>
            <w:noProof/>
            <w:webHidden/>
          </w:rPr>
          <w:tab/>
        </w:r>
        <w:r w:rsidR="00EA4C28" w:rsidDel="004A6AFB">
          <w:rPr>
            <w:noProof/>
            <w:webHidden/>
          </w:rPr>
          <w:fldChar w:fldCharType="begin"/>
        </w:r>
        <w:r w:rsidR="00EA4C28" w:rsidDel="004A6AFB">
          <w:rPr>
            <w:noProof/>
            <w:webHidden/>
          </w:rPr>
          <w:delInstrText xml:space="preserve"> PAGEREF _Toc278546421 \h </w:delInstrText>
        </w:r>
        <w:r w:rsidR="00EA4C28" w:rsidDel="004A6AFB">
          <w:rPr>
            <w:noProof/>
            <w:webHidden/>
          </w:rPr>
        </w:r>
        <w:r w:rsidR="00EA4C28" w:rsidDel="004A6AFB">
          <w:rPr>
            <w:noProof/>
            <w:webHidden/>
          </w:rPr>
          <w:fldChar w:fldCharType="separate"/>
        </w:r>
        <w:r w:rsidR="001C4CBB" w:rsidDel="004A6AFB">
          <w:rPr>
            <w:noProof/>
            <w:webHidden/>
          </w:rPr>
          <w:delText>29</w:delText>
        </w:r>
        <w:r w:rsidR="00EA4C28" w:rsidDel="004A6AFB">
          <w:rPr>
            <w:noProof/>
            <w:webHidden/>
          </w:rPr>
          <w:fldChar w:fldCharType="end"/>
        </w:r>
        <w:r w:rsidDel="004A6AFB">
          <w:rPr>
            <w:noProof/>
          </w:rPr>
          <w:fldChar w:fldCharType="end"/>
        </w:r>
      </w:del>
    </w:p>
    <w:p w14:paraId="64EE1D5F" w14:textId="777F03F9" w:rsidR="00EA4C28" w:rsidDel="004A6AFB" w:rsidRDefault="00F27D03">
      <w:pPr>
        <w:pStyle w:val="Verzeichnis2"/>
        <w:tabs>
          <w:tab w:val="right" w:leader="dot" w:pos="9062"/>
        </w:tabs>
        <w:rPr>
          <w:del w:id="474" w:author="Timm Lehmberg" w:date="2016-10-24T13:49:00Z"/>
          <w:rFonts w:ascii="Times New Roman" w:hAnsi="Times New Roman"/>
          <w:noProof/>
          <w:sz w:val="24"/>
        </w:rPr>
      </w:pPr>
      <w:del w:id="475" w:author="Timm Lehmberg" w:date="2016-10-24T13:49:00Z">
        <w:r w:rsidDel="004A6AFB">
          <w:fldChar w:fldCharType="begin"/>
        </w:r>
        <w:r w:rsidDel="004A6AFB">
          <w:delInstrText xml:space="preserve"> HYPERLINK \l "_Toc278546422" </w:delInstrText>
        </w:r>
        <w:r w:rsidDel="004A6AFB">
          <w:fldChar w:fldCharType="separate"/>
        </w:r>
        <w:r w:rsidR="00EA4C28" w:rsidRPr="00047542" w:rsidDel="004A6AFB">
          <w:rPr>
            <w:rStyle w:val="Hyperlink"/>
            <w:noProof/>
            <w:lang w:val="en-GB"/>
          </w:rPr>
          <w:delText>8.1. Regular Expression Search over Transcription tiers [RegEx (T)]</w:delText>
        </w:r>
        <w:r w:rsidR="00EA4C28" w:rsidDel="004A6AFB">
          <w:rPr>
            <w:noProof/>
            <w:webHidden/>
          </w:rPr>
          <w:tab/>
        </w:r>
        <w:r w:rsidR="00EA4C28" w:rsidDel="004A6AFB">
          <w:rPr>
            <w:noProof/>
            <w:webHidden/>
          </w:rPr>
          <w:fldChar w:fldCharType="begin"/>
        </w:r>
        <w:r w:rsidR="00EA4C28" w:rsidDel="004A6AFB">
          <w:rPr>
            <w:noProof/>
            <w:webHidden/>
          </w:rPr>
          <w:delInstrText xml:space="preserve"> PAGEREF _Toc278546422 \h </w:delInstrText>
        </w:r>
        <w:r w:rsidR="00EA4C28" w:rsidDel="004A6AFB">
          <w:rPr>
            <w:noProof/>
            <w:webHidden/>
          </w:rPr>
        </w:r>
        <w:r w:rsidR="00EA4C28" w:rsidDel="004A6AFB">
          <w:rPr>
            <w:noProof/>
            <w:webHidden/>
          </w:rPr>
          <w:fldChar w:fldCharType="separate"/>
        </w:r>
        <w:r w:rsidR="001C4CBB" w:rsidDel="004A6AFB">
          <w:rPr>
            <w:noProof/>
            <w:webHidden/>
          </w:rPr>
          <w:delText>29</w:delText>
        </w:r>
        <w:r w:rsidR="00EA4C28" w:rsidDel="004A6AFB">
          <w:rPr>
            <w:noProof/>
            <w:webHidden/>
          </w:rPr>
          <w:fldChar w:fldCharType="end"/>
        </w:r>
        <w:r w:rsidDel="004A6AFB">
          <w:rPr>
            <w:noProof/>
          </w:rPr>
          <w:fldChar w:fldCharType="end"/>
        </w:r>
      </w:del>
    </w:p>
    <w:p w14:paraId="1DE9A4AC" w14:textId="2D33C584" w:rsidR="00EA4C28" w:rsidDel="004A6AFB" w:rsidRDefault="00F27D03">
      <w:pPr>
        <w:pStyle w:val="Verzeichnis2"/>
        <w:tabs>
          <w:tab w:val="right" w:leader="dot" w:pos="9062"/>
        </w:tabs>
        <w:rPr>
          <w:del w:id="476" w:author="Timm Lehmberg" w:date="2016-10-24T13:49:00Z"/>
          <w:rFonts w:ascii="Times New Roman" w:hAnsi="Times New Roman"/>
          <w:noProof/>
          <w:sz w:val="24"/>
        </w:rPr>
      </w:pPr>
      <w:del w:id="477" w:author="Timm Lehmberg" w:date="2016-10-24T13:49:00Z">
        <w:r w:rsidDel="004A6AFB">
          <w:fldChar w:fldCharType="begin"/>
        </w:r>
        <w:r w:rsidDel="004A6AFB">
          <w:delInstrText xml:space="preserve"> HYPERLINK \l "_Toc278546423" </w:delInstrText>
        </w:r>
        <w:r w:rsidDel="004A6AFB">
          <w:fldChar w:fldCharType="separate"/>
        </w:r>
        <w:r w:rsidR="00EA4C28" w:rsidRPr="00047542" w:rsidDel="004A6AFB">
          <w:rPr>
            <w:rStyle w:val="Hyperlink"/>
            <w:noProof/>
            <w:lang w:val="en-GB"/>
          </w:rPr>
          <w:delText>8.2. Regular Expression Search over Annotation tiers [RegEx (A)]</w:delText>
        </w:r>
        <w:r w:rsidR="00EA4C28" w:rsidDel="004A6AFB">
          <w:rPr>
            <w:noProof/>
            <w:webHidden/>
          </w:rPr>
          <w:tab/>
        </w:r>
        <w:r w:rsidR="00EA4C28" w:rsidDel="004A6AFB">
          <w:rPr>
            <w:noProof/>
            <w:webHidden/>
          </w:rPr>
          <w:fldChar w:fldCharType="begin"/>
        </w:r>
        <w:r w:rsidR="00EA4C28" w:rsidDel="004A6AFB">
          <w:rPr>
            <w:noProof/>
            <w:webHidden/>
          </w:rPr>
          <w:delInstrText xml:space="preserve"> PAGEREF _Toc278546423 \h </w:delInstrText>
        </w:r>
        <w:r w:rsidR="00EA4C28" w:rsidDel="004A6AFB">
          <w:rPr>
            <w:noProof/>
            <w:webHidden/>
          </w:rPr>
        </w:r>
        <w:r w:rsidR="00EA4C28" w:rsidDel="004A6AFB">
          <w:rPr>
            <w:noProof/>
            <w:webHidden/>
          </w:rPr>
          <w:fldChar w:fldCharType="separate"/>
        </w:r>
        <w:r w:rsidR="001C4CBB" w:rsidDel="004A6AFB">
          <w:rPr>
            <w:noProof/>
            <w:webHidden/>
          </w:rPr>
          <w:delText>29</w:delText>
        </w:r>
        <w:r w:rsidR="00EA4C28" w:rsidDel="004A6AFB">
          <w:rPr>
            <w:noProof/>
            <w:webHidden/>
          </w:rPr>
          <w:fldChar w:fldCharType="end"/>
        </w:r>
        <w:r w:rsidDel="004A6AFB">
          <w:rPr>
            <w:noProof/>
          </w:rPr>
          <w:fldChar w:fldCharType="end"/>
        </w:r>
      </w:del>
    </w:p>
    <w:p w14:paraId="275F2830" w14:textId="7A4C2E55" w:rsidR="00EA4C28" w:rsidDel="004A6AFB" w:rsidRDefault="00F27D03">
      <w:pPr>
        <w:pStyle w:val="Verzeichnis2"/>
        <w:tabs>
          <w:tab w:val="right" w:leader="dot" w:pos="9062"/>
        </w:tabs>
        <w:rPr>
          <w:del w:id="478" w:author="Timm Lehmberg" w:date="2016-10-24T13:49:00Z"/>
          <w:rFonts w:ascii="Times New Roman" w:hAnsi="Times New Roman"/>
          <w:noProof/>
          <w:sz w:val="24"/>
        </w:rPr>
      </w:pPr>
      <w:del w:id="479" w:author="Timm Lehmberg" w:date="2016-10-24T13:49:00Z">
        <w:r w:rsidDel="004A6AFB">
          <w:fldChar w:fldCharType="begin"/>
        </w:r>
        <w:r w:rsidDel="004A6AFB">
          <w:delInstrText xml:space="preserve"> HYPERLINK \l "_Toc278546424" </w:delInstrText>
        </w:r>
        <w:r w:rsidDel="004A6AFB">
          <w:fldChar w:fldCharType="separate"/>
        </w:r>
        <w:r w:rsidR="00EA4C28" w:rsidRPr="00047542" w:rsidDel="004A6AFB">
          <w:rPr>
            <w:rStyle w:val="Hyperlink"/>
            <w:noProof/>
            <w:lang w:val="en-GB"/>
          </w:rPr>
          <w:delText>8.3. Regular Expression Search over Description tiers [RegEx (D)]</w:delText>
        </w:r>
        <w:r w:rsidR="00EA4C28" w:rsidDel="004A6AFB">
          <w:rPr>
            <w:noProof/>
            <w:webHidden/>
          </w:rPr>
          <w:tab/>
        </w:r>
        <w:r w:rsidR="00EA4C28" w:rsidDel="004A6AFB">
          <w:rPr>
            <w:noProof/>
            <w:webHidden/>
          </w:rPr>
          <w:fldChar w:fldCharType="begin"/>
        </w:r>
        <w:r w:rsidR="00EA4C28" w:rsidDel="004A6AFB">
          <w:rPr>
            <w:noProof/>
            <w:webHidden/>
          </w:rPr>
          <w:delInstrText xml:space="preserve"> PAGEREF _Toc278546424 \h </w:delInstrText>
        </w:r>
        <w:r w:rsidR="00EA4C28" w:rsidDel="004A6AFB">
          <w:rPr>
            <w:noProof/>
            <w:webHidden/>
          </w:rPr>
        </w:r>
        <w:r w:rsidR="00EA4C28" w:rsidDel="004A6AFB">
          <w:rPr>
            <w:noProof/>
            <w:webHidden/>
          </w:rPr>
          <w:fldChar w:fldCharType="separate"/>
        </w:r>
        <w:r w:rsidR="001C4CBB" w:rsidDel="004A6AFB">
          <w:rPr>
            <w:noProof/>
            <w:webHidden/>
          </w:rPr>
          <w:delText>29</w:delText>
        </w:r>
        <w:r w:rsidR="00EA4C28" w:rsidDel="004A6AFB">
          <w:rPr>
            <w:noProof/>
            <w:webHidden/>
          </w:rPr>
          <w:fldChar w:fldCharType="end"/>
        </w:r>
        <w:r w:rsidDel="004A6AFB">
          <w:rPr>
            <w:noProof/>
          </w:rPr>
          <w:fldChar w:fldCharType="end"/>
        </w:r>
      </w:del>
    </w:p>
    <w:p w14:paraId="08957AC7" w14:textId="2982E0D0" w:rsidR="00EA4C28" w:rsidDel="004A6AFB" w:rsidRDefault="00F27D03">
      <w:pPr>
        <w:pStyle w:val="Verzeichnis2"/>
        <w:tabs>
          <w:tab w:val="right" w:leader="dot" w:pos="9062"/>
        </w:tabs>
        <w:rPr>
          <w:del w:id="480" w:author="Timm Lehmberg" w:date="2016-10-24T13:49:00Z"/>
          <w:rFonts w:ascii="Times New Roman" w:hAnsi="Times New Roman"/>
          <w:noProof/>
          <w:sz w:val="24"/>
        </w:rPr>
      </w:pPr>
      <w:del w:id="481" w:author="Timm Lehmberg" w:date="2016-10-24T13:49:00Z">
        <w:r w:rsidDel="004A6AFB">
          <w:fldChar w:fldCharType="begin"/>
        </w:r>
        <w:r w:rsidDel="004A6AFB">
          <w:delInstrText xml:space="preserve"> HYPERLINK \l "_Toc278546425" </w:delInstrText>
        </w:r>
        <w:r w:rsidDel="004A6AFB">
          <w:fldChar w:fldCharType="separate"/>
        </w:r>
        <w:r w:rsidR="00EA4C28" w:rsidRPr="00047542" w:rsidDel="004A6AFB">
          <w:rPr>
            <w:rStyle w:val="Hyperlink"/>
            <w:noProof/>
            <w:lang w:val="en-GB"/>
          </w:rPr>
          <w:delText>8.4. XPath Search over Transcription tiers [XPath (D)]</w:delText>
        </w:r>
        <w:r w:rsidR="00EA4C28" w:rsidDel="004A6AFB">
          <w:rPr>
            <w:noProof/>
            <w:webHidden/>
          </w:rPr>
          <w:tab/>
        </w:r>
        <w:r w:rsidR="00EA4C28" w:rsidDel="004A6AFB">
          <w:rPr>
            <w:noProof/>
            <w:webHidden/>
          </w:rPr>
          <w:fldChar w:fldCharType="begin"/>
        </w:r>
        <w:r w:rsidR="00EA4C28" w:rsidDel="004A6AFB">
          <w:rPr>
            <w:noProof/>
            <w:webHidden/>
          </w:rPr>
          <w:delInstrText xml:space="preserve"> PAGEREF _Toc278546425 \h </w:delInstrText>
        </w:r>
        <w:r w:rsidR="00EA4C28" w:rsidDel="004A6AFB">
          <w:rPr>
            <w:noProof/>
            <w:webHidden/>
          </w:rPr>
        </w:r>
        <w:r w:rsidR="00EA4C28" w:rsidDel="004A6AFB">
          <w:rPr>
            <w:noProof/>
            <w:webHidden/>
          </w:rPr>
          <w:fldChar w:fldCharType="separate"/>
        </w:r>
        <w:r w:rsidR="001C4CBB" w:rsidDel="004A6AFB">
          <w:rPr>
            <w:noProof/>
            <w:webHidden/>
          </w:rPr>
          <w:delText>29</w:delText>
        </w:r>
        <w:r w:rsidR="00EA4C28" w:rsidDel="004A6AFB">
          <w:rPr>
            <w:noProof/>
            <w:webHidden/>
          </w:rPr>
          <w:fldChar w:fldCharType="end"/>
        </w:r>
        <w:r w:rsidDel="004A6AFB">
          <w:rPr>
            <w:noProof/>
          </w:rPr>
          <w:fldChar w:fldCharType="end"/>
        </w:r>
      </w:del>
    </w:p>
    <w:p w14:paraId="6993E6C1" w14:textId="1B640BD0" w:rsidR="00EA4C28" w:rsidDel="004A6AFB" w:rsidRDefault="00F27D03">
      <w:pPr>
        <w:pStyle w:val="Verzeichnis2"/>
        <w:tabs>
          <w:tab w:val="right" w:leader="dot" w:pos="9062"/>
        </w:tabs>
        <w:rPr>
          <w:del w:id="482" w:author="Timm Lehmberg" w:date="2016-10-24T13:49:00Z"/>
          <w:rFonts w:ascii="Times New Roman" w:hAnsi="Times New Roman"/>
          <w:noProof/>
          <w:sz w:val="24"/>
        </w:rPr>
      </w:pPr>
      <w:del w:id="483" w:author="Timm Lehmberg" w:date="2016-10-24T13:49:00Z">
        <w:r w:rsidDel="004A6AFB">
          <w:fldChar w:fldCharType="begin"/>
        </w:r>
        <w:r w:rsidDel="004A6AFB">
          <w:delInstrText xml:space="preserve"> HYPERLINK \l "_Toc278546426" </w:delInstrText>
        </w:r>
        <w:r w:rsidDel="004A6AFB">
          <w:fldChar w:fldCharType="separate"/>
        </w:r>
        <w:r w:rsidR="00EA4C28" w:rsidRPr="00047542" w:rsidDel="004A6AFB">
          <w:rPr>
            <w:rStyle w:val="Hyperlink"/>
            <w:noProof/>
            <w:lang w:val="en-GB"/>
          </w:rPr>
          <w:delText>8.5. Multilevel searches</w:delText>
        </w:r>
        <w:r w:rsidR="00EA4C28" w:rsidDel="004A6AFB">
          <w:rPr>
            <w:noProof/>
            <w:webHidden/>
          </w:rPr>
          <w:tab/>
        </w:r>
        <w:r w:rsidR="00EA4C28" w:rsidDel="004A6AFB">
          <w:rPr>
            <w:noProof/>
            <w:webHidden/>
          </w:rPr>
          <w:fldChar w:fldCharType="begin"/>
        </w:r>
        <w:r w:rsidR="00EA4C28" w:rsidDel="004A6AFB">
          <w:rPr>
            <w:noProof/>
            <w:webHidden/>
          </w:rPr>
          <w:delInstrText xml:space="preserve"> PAGEREF _Toc278546426 \h </w:delInstrText>
        </w:r>
        <w:r w:rsidR="00EA4C28" w:rsidDel="004A6AFB">
          <w:rPr>
            <w:noProof/>
            <w:webHidden/>
          </w:rPr>
        </w:r>
        <w:r w:rsidR="00EA4C28" w:rsidDel="004A6AFB">
          <w:rPr>
            <w:noProof/>
            <w:webHidden/>
          </w:rPr>
          <w:fldChar w:fldCharType="separate"/>
        </w:r>
        <w:r w:rsidR="001C4CBB" w:rsidDel="004A6AFB">
          <w:rPr>
            <w:noProof/>
            <w:webHidden/>
          </w:rPr>
          <w:delText>29</w:delText>
        </w:r>
        <w:r w:rsidR="00EA4C28" w:rsidDel="004A6AFB">
          <w:rPr>
            <w:noProof/>
            <w:webHidden/>
          </w:rPr>
          <w:fldChar w:fldCharType="end"/>
        </w:r>
        <w:r w:rsidDel="004A6AFB">
          <w:rPr>
            <w:noProof/>
          </w:rPr>
          <w:fldChar w:fldCharType="end"/>
        </w:r>
      </w:del>
    </w:p>
    <w:p w14:paraId="6A08585F" w14:textId="6825EDC5" w:rsidR="003E2935" w:rsidRPr="005E18B7" w:rsidRDefault="003E2935" w:rsidP="005E18B7">
      <w:pPr>
        <w:jc w:val="center"/>
        <w:rPr>
          <w:rFonts w:ascii="Arial" w:hAnsi="Arial" w:cs="Arial"/>
          <w:b/>
          <w:sz w:val="28"/>
          <w:szCs w:val="28"/>
          <w:lang w:val="en-GB"/>
        </w:rPr>
        <w:sectPr w:rsidR="003E2935" w:rsidRPr="005E18B7" w:rsidSect="003E2935">
          <w:pgSz w:w="11906" w:h="16838"/>
          <w:pgMar w:top="1417" w:right="1417" w:bottom="1134" w:left="1417" w:header="708" w:footer="708" w:gutter="0"/>
          <w:cols w:space="708"/>
          <w:titlePg/>
          <w:docGrid w:linePitch="360"/>
        </w:sectPr>
      </w:pPr>
      <w:del w:id="484" w:author="Timm Lehmberg" w:date="2016-10-24T13:49:00Z">
        <w:r w:rsidDel="004A6AFB">
          <w:rPr>
            <w:rFonts w:ascii="Arial" w:hAnsi="Arial" w:cs="Arial"/>
            <w:b/>
            <w:sz w:val="28"/>
            <w:szCs w:val="28"/>
            <w:lang w:val="en-GB"/>
          </w:rPr>
          <w:fldChar w:fldCharType="end"/>
        </w:r>
      </w:del>
      <w:commentRangeEnd w:id="420"/>
      <w:r w:rsidR="00F27D03">
        <w:rPr>
          <w:rStyle w:val="Kommentarzeichen"/>
        </w:rPr>
        <w:commentReference w:id="420"/>
      </w:r>
    </w:p>
    <w:p w14:paraId="5D3321AE" w14:textId="77777777" w:rsidR="00303402" w:rsidRPr="005E18B7" w:rsidRDefault="00303402" w:rsidP="00DB00FA">
      <w:pPr>
        <w:pStyle w:val="berschrift1"/>
        <w:rPr>
          <w:lang w:val="en-GB"/>
        </w:rPr>
      </w:pPr>
      <w:bookmarkStart w:id="485" w:name="_Toc468802713"/>
      <w:r w:rsidRPr="005E18B7">
        <w:rPr>
          <w:lang w:val="en-GB"/>
        </w:rPr>
        <w:lastRenderedPageBreak/>
        <w:t>INTRODUCTION</w:t>
      </w:r>
      <w:bookmarkEnd w:id="485"/>
    </w:p>
    <w:p w14:paraId="0DA00301" w14:textId="77777777" w:rsidR="00303402" w:rsidRDefault="00303402">
      <w:pPr>
        <w:rPr>
          <w:lang w:val="en-GB"/>
        </w:rPr>
      </w:pPr>
    </w:p>
    <w:p w14:paraId="4E9FFB54" w14:textId="77777777" w:rsidR="00303402" w:rsidRDefault="00303402" w:rsidP="00DC4687">
      <w:pPr>
        <w:jc w:val="both"/>
        <w:rPr>
          <w:lang w:val="en-GB"/>
        </w:rPr>
      </w:pPr>
      <w:r>
        <w:rPr>
          <w:lang w:val="en-GB"/>
        </w:rPr>
        <w:t xml:space="preserve">EXAKT – the “EXMARaLDA Analysis and Concordancing Tool” – is a tool for searching and analysing corpora of spoken language transcriptions as created by the EXMARaLDA Partitur-Editor and the EXMARaLDA Corpus Manager. EXAKT’s base functionality is that of a concordancer – like WordSmith, MonoConc etc., it lets you enter a search expression and outputs all the instances which match this expression plus a bit of the preceding and the following context. On top of this base functionality, EXAKT enables you to </w:t>
      </w:r>
    </w:p>
    <w:p w14:paraId="6A79A7AB" w14:textId="77777777" w:rsidR="00DC4687" w:rsidRDefault="00DC4687" w:rsidP="00DC4687">
      <w:pPr>
        <w:jc w:val="both"/>
        <w:rPr>
          <w:lang w:val="en-GB"/>
        </w:rPr>
      </w:pPr>
    </w:p>
    <w:p w14:paraId="58224960" w14:textId="77777777" w:rsidR="00303402" w:rsidRDefault="00303402" w:rsidP="00DB00FA">
      <w:pPr>
        <w:numPr>
          <w:ilvl w:val="0"/>
          <w:numId w:val="5"/>
        </w:numPr>
        <w:rPr>
          <w:lang w:val="en-GB"/>
        </w:rPr>
      </w:pPr>
      <w:r>
        <w:rPr>
          <w:lang w:val="en-GB"/>
        </w:rPr>
        <w:t xml:space="preserve">display more interactional context as encoded in the transcription (e.g. things </w:t>
      </w:r>
      <w:del w:id="486" w:author="Karolina Kaminska" w:date="2016-10-19T12:24:00Z">
        <w:r w:rsidDel="00DE4235">
          <w:rPr>
            <w:lang w:val="en-GB"/>
          </w:rPr>
          <w:delText xml:space="preserve">which </w:delText>
        </w:r>
      </w:del>
      <w:ins w:id="487" w:author="Karolina Kaminska" w:date="2016-10-19T12:24:00Z">
        <w:r w:rsidR="00DE4235">
          <w:rPr>
            <w:lang w:val="en-GB"/>
          </w:rPr>
          <w:t xml:space="preserve">that </w:t>
        </w:r>
      </w:ins>
      <w:r>
        <w:rPr>
          <w:lang w:val="en-GB"/>
        </w:rPr>
        <w:t xml:space="preserve">other people said around the same time as the utterance </w:t>
      </w:r>
      <w:del w:id="488" w:author="Karolina Kaminska" w:date="2016-10-19T12:24:00Z">
        <w:r w:rsidDel="00DE4235">
          <w:rPr>
            <w:lang w:val="en-GB"/>
          </w:rPr>
          <w:delText xml:space="preserve">which </w:delText>
        </w:r>
      </w:del>
      <w:ins w:id="489" w:author="Karolina Kaminska" w:date="2016-10-19T12:24:00Z">
        <w:r w:rsidR="00DE4235">
          <w:rPr>
            <w:lang w:val="en-GB"/>
          </w:rPr>
          <w:t xml:space="preserve">matched </w:t>
        </w:r>
      </w:ins>
      <w:ins w:id="490" w:author="Karolina Kaminska" w:date="2016-10-19T12:28:00Z">
        <w:r w:rsidR="00DE4235">
          <w:rPr>
            <w:lang w:val="en-GB"/>
          </w:rPr>
          <w:t>by</w:t>
        </w:r>
      </w:ins>
      <w:ins w:id="491" w:author="Karolina Kaminska" w:date="2016-10-19T12:24:00Z">
        <w:r w:rsidR="00DE4235">
          <w:rPr>
            <w:lang w:val="en-GB"/>
          </w:rPr>
          <w:t xml:space="preserve"> </w:t>
        </w:r>
      </w:ins>
      <w:r>
        <w:rPr>
          <w:lang w:val="en-GB"/>
        </w:rPr>
        <w:t>the search expression</w:t>
      </w:r>
      <w:del w:id="492" w:author="Karolina Kaminska" w:date="2016-10-19T12:25:00Z">
        <w:r w:rsidDel="00DE4235">
          <w:rPr>
            <w:lang w:val="en-GB"/>
          </w:rPr>
          <w:delText xml:space="preserve"> matched</w:delText>
        </w:r>
      </w:del>
      <w:r>
        <w:rPr>
          <w:lang w:val="en-GB"/>
        </w:rPr>
        <w:t>)</w:t>
      </w:r>
      <w:r w:rsidR="00DC4687">
        <w:rPr>
          <w:lang w:val="en-GB"/>
        </w:rPr>
        <w:t>,</w:t>
      </w:r>
    </w:p>
    <w:p w14:paraId="3665C430" w14:textId="77777777" w:rsidR="00303402" w:rsidRDefault="00303402" w:rsidP="00DB00FA">
      <w:pPr>
        <w:numPr>
          <w:ilvl w:val="0"/>
          <w:numId w:val="5"/>
        </w:numPr>
        <w:rPr>
          <w:lang w:val="en-GB"/>
        </w:rPr>
      </w:pPr>
      <w:r>
        <w:rPr>
          <w:lang w:val="en-GB"/>
        </w:rPr>
        <w:t>display situational context in the form of metadata about the communication in question</w:t>
      </w:r>
      <w:r w:rsidR="00DC4687">
        <w:rPr>
          <w:lang w:val="en-GB"/>
        </w:rPr>
        <w:t>,</w:t>
      </w:r>
    </w:p>
    <w:p w14:paraId="792436E2" w14:textId="77777777" w:rsidR="00303402" w:rsidRDefault="00303402" w:rsidP="00DB00FA">
      <w:pPr>
        <w:numPr>
          <w:ilvl w:val="0"/>
          <w:numId w:val="5"/>
        </w:numPr>
        <w:rPr>
          <w:lang w:val="en-GB"/>
        </w:rPr>
      </w:pPr>
      <w:r>
        <w:rPr>
          <w:lang w:val="en-GB"/>
        </w:rPr>
        <w:t xml:space="preserve">display </w:t>
      </w:r>
      <w:ins w:id="493" w:author="Karolina Kaminska" w:date="2016-10-19T12:30:00Z">
        <w:r w:rsidR="00DE4235">
          <w:rPr>
            <w:lang w:val="en-GB"/>
          </w:rPr>
          <w:t xml:space="preserve">speaker </w:t>
        </w:r>
      </w:ins>
      <w:r>
        <w:rPr>
          <w:lang w:val="en-GB"/>
        </w:rPr>
        <w:t>metadata</w:t>
      </w:r>
      <w:del w:id="494" w:author="Karolina Kaminska" w:date="2016-10-19T12:30:00Z">
        <w:r w:rsidDel="00DE4235">
          <w:rPr>
            <w:lang w:val="en-GB"/>
          </w:rPr>
          <w:delText xml:space="preserve"> about speakers</w:delText>
        </w:r>
      </w:del>
      <w:r w:rsidR="00DC4687">
        <w:rPr>
          <w:lang w:val="en-GB"/>
        </w:rPr>
        <w:t>,</w:t>
      </w:r>
    </w:p>
    <w:p w14:paraId="7D5A66F2" w14:textId="77777777" w:rsidR="00303402" w:rsidRDefault="00DC4687" w:rsidP="00DB00FA">
      <w:pPr>
        <w:numPr>
          <w:ilvl w:val="0"/>
          <w:numId w:val="5"/>
        </w:numPr>
        <w:rPr>
          <w:lang w:val="en-GB"/>
        </w:rPr>
      </w:pPr>
      <w:r>
        <w:rPr>
          <w:lang w:val="en-GB"/>
        </w:rPr>
        <w:t>listen to the corresponding part of the transcribed (audio or video) recording,</w:t>
      </w:r>
      <w:ins w:id="495" w:author="Karolina Kaminska" w:date="2016-10-19T12:30:00Z">
        <w:r w:rsidR="00DE4235">
          <w:rPr>
            <w:lang w:val="en-GB"/>
          </w:rPr>
          <w:t xml:space="preserve"> </w:t>
        </w:r>
      </w:ins>
    </w:p>
    <w:p w14:paraId="102C5305" w14:textId="77777777" w:rsidR="00DC4687" w:rsidRDefault="00DC4687" w:rsidP="00DB00FA">
      <w:pPr>
        <w:numPr>
          <w:ilvl w:val="0"/>
          <w:numId w:val="5"/>
        </w:numPr>
        <w:rPr>
          <w:lang w:val="en-GB"/>
        </w:rPr>
      </w:pPr>
      <w:r>
        <w:rPr>
          <w:lang w:val="en-GB"/>
        </w:rPr>
        <w:t>filter your search results according to various criteria,</w:t>
      </w:r>
    </w:p>
    <w:p w14:paraId="0F799919" w14:textId="77777777" w:rsidR="00DC4687" w:rsidRDefault="00DC4687" w:rsidP="00DB00FA">
      <w:pPr>
        <w:numPr>
          <w:ilvl w:val="0"/>
          <w:numId w:val="5"/>
        </w:numPr>
        <w:rPr>
          <w:lang w:val="en-GB"/>
        </w:rPr>
      </w:pPr>
      <w:r>
        <w:rPr>
          <w:lang w:val="en-GB"/>
        </w:rPr>
        <w:t>add one or more analyses to your list of search result,</w:t>
      </w:r>
    </w:p>
    <w:p w14:paraId="46F302FD" w14:textId="77777777" w:rsidR="00DC4687" w:rsidRDefault="00DC4687" w:rsidP="00DB00FA">
      <w:pPr>
        <w:numPr>
          <w:ilvl w:val="0"/>
          <w:numId w:val="5"/>
        </w:numPr>
        <w:rPr>
          <w:lang w:val="en-GB"/>
        </w:rPr>
      </w:pPr>
      <w:r>
        <w:rPr>
          <w:lang w:val="en-GB"/>
        </w:rPr>
        <w:t>save, retrieve, combine, output search results and export them to other applications (e.g. Excel, SPSS) for further analysis</w:t>
      </w:r>
    </w:p>
    <w:p w14:paraId="73C67282" w14:textId="77777777" w:rsidR="00DC4687" w:rsidRDefault="00DC4687" w:rsidP="00DC4687">
      <w:pPr>
        <w:rPr>
          <w:lang w:val="en-GB"/>
        </w:rPr>
      </w:pPr>
    </w:p>
    <w:p w14:paraId="1F23D3D3" w14:textId="289A104B" w:rsidR="00DC4687" w:rsidRDefault="00DC4687" w:rsidP="00DC4687">
      <w:pPr>
        <w:rPr>
          <w:lang w:val="en-GB"/>
        </w:rPr>
      </w:pPr>
      <w:r>
        <w:rPr>
          <w:lang w:val="en-GB"/>
        </w:rPr>
        <w:t>This document explains the functionality of EXAKT</w:t>
      </w:r>
      <w:ins w:id="496" w:author="Timm Lehmberg" w:date="2016-10-31T09:07:00Z">
        <w:r w:rsidR="00AA44CE">
          <w:rPr>
            <w:lang w:val="en-GB"/>
          </w:rPr>
          <w:t>.</w:t>
        </w:r>
      </w:ins>
      <w:del w:id="497" w:author="Timm Lehmberg" w:date="2016-10-31T09:07:00Z">
        <w:r w:rsidDel="00AA44CE">
          <w:rPr>
            <w:lang w:val="en-GB"/>
          </w:rPr>
          <w:delText>.</w:delText>
        </w:r>
      </w:del>
      <w:r>
        <w:rPr>
          <w:lang w:val="en-GB"/>
        </w:rPr>
        <w:t xml:space="preserve"> </w:t>
      </w:r>
    </w:p>
    <w:p w14:paraId="3C81FD06" w14:textId="77777777" w:rsidR="00DC4687" w:rsidRDefault="00DC4687" w:rsidP="00DC4687">
      <w:pPr>
        <w:rPr>
          <w:lang w:val="en-GB"/>
        </w:rPr>
      </w:pPr>
    </w:p>
    <w:p w14:paraId="61D4B1EF" w14:textId="77777777" w:rsidR="00DC4687" w:rsidRPr="00DB00FA" w:rsidRDefault="00DC4687" w:rsidP="00A01EDE">
      <w:pPr>
        <w:pBdr>
          <w:top w:val="single" w:sz="4" w:space="1" w:color="auto"/>
          <w:left w:val="single" w:sz="4" w:space="4" w:color="auto"/>
          <w:bottom w:val="single" w:sz="4" w:space="1" w:color="auto"/>
          <w:right w:val="single" w:sz="4" w:space="4" w:color="auto"/>
        </w:pBdr>
        <w:shd w:val="clear" w:color="auto" w:fill="F3F3F3"/>
        <w:jc w:val="both"/>
        <w:rPr>
          <w:sz w:val="20"/>
          <w:szCs w:val="20"/>
          <w:lang w:val="en-GB"/>
        </w:rPr>
      </w:pPr>
      <w:r w:rsidRPr="00DB00FA">
        <w:rPr>
          <w:sz w:val="20"/>
          <w:szCs w:val="20"/>
          <w:lang w:val="en-GB"/>
        </w:rPr>
        <w:t xml:space="preserve">If you are new to EXAKT (and maybe to EXMARaLDA and/or concordancers in general), we recommend that you download the EXMARaLDA demo corpus from </w:t>
      </w:r>
      <w:commentRangeStart w:id="498"/>
      <w:r w:rsidR="00D45B34">
        <w:fldChar w:fldCharType="begin"/>
      </w:r>
      <w:r w:rsidR="00D45B34" w:rsidRPr="00B1160D">
        <w:rPr>
          <w:lang w:val="en-US"/>
        </w:rPr>
        <w:instrText xml:space="preserve"> HYPERLINK "http://www.exmaralda.org/en_demokorpus.html" </w:instrText>
      </w:r>
      <w:r w:rsidR="00D45B34">
        <w:fldChar w:fldCharType="separate"/>
      </w:r>
      <w:ins w:id="499" w:author="Karolina Kaminska" w:date="2016-10-19T12:33:00Z">
        <w:r w:rsidR="003D5B29" w:rsidRPr="003D5B29">
          <w:rPr>
            <w:rStyle w:val="Hyperlink"/>
            <w:sz w:val="20"/>
            <w:szCs w:val="20"/>
            <w:lang w:val="en-GB"/>
          </w:rPr>
          <w:t>http://exmaralda.org/en/exmaralda-demo-corpus/</w:t>
        </w:r>
      </w:ins>
      <w:del w:id="500" w:author="Karolina Kaminska" w:date="2016-10-19T12:33:00Z">
        <w:r w:rsidRPr="00DB00FA" w:rsidDel="003D5B29">
          <w:rPr>
            <w:rStyle w:val="Hyperlink"/>
            <w:sz w:val="20"/>
            <w:szCs w:val="20"/>
            <w:lang w:val="en-GB"/>
          </w:rPr>
          <w:delText>http://www.exmaralda.org/en_demokorpus.htm</w:delText>
        </w:r>
      </w:del>
      <w:r w:rsidRPr="00DB00FA">
        <w:rPr>
          <w:rStyle w:val="Hyperlink"/>
          <w:sz w:val="20"/>
          <w:szCs w:val="20"/>
          <w:lang w:val="en-GB"/>
        </w:rPr>
        <w:t>l</w:t>
      </w:r>
      <w:r w:rsidR="00D45B34">
        <w:rPr>
          <w:rStyle w:val="Hyperlink"/>
          <w:sz w:val="20"/>
          <w:szCs w:val="20"/>
          <w:lang w:val="en-GB"/>
        </w:rPr>
        <w:fldChar w:fldCharType="end"/>
      </w:r>
      <w:commentRangeEnd w:id="498"/>
      <w:r w:rsidR="00DE4235">
        <w:rPr>
          <w:rStyle w:val="Kommentarzeichen"/>
        </w:rPr>
        <w:commentReference w:id="498"/>
      </w:r>
      <w:r w:rsidRPr="00DB00FA">
        <w:rPr>
          <w:sz w:val="20"/>
          <w:szCs w:val="20"/>
          <w:lang w:val="en-GB"/>
        </w:rPr>
        <w:t xml:space="preserve"> and experiment with that before using EXAKT with your own data.</w:t>
      </w:r>
    </w:p>
    <w:p w14:paraId="37BB0719" w14:textId="77777777" w:rsidR="00DC4687" w:rsidRDefault="00DC4687" w:rsidP="00DC4687">
      <w:pPr>
        <w:rPr>
          <w:lang w:val="en-GB"/>
        </w:rPr>
      </w:pPr>
    </w:p>
    <w:p w14:paraId="1D0C2BCA" w14:textId="77777777" w:rsidR="002C658A" w:rsidRDefault="002C658A" w:rsidP="00DB00FA">
      <w:pPr>
        <w:pStyle w:val="berschrift1"/>
        <w:rPr>
          <w:lang w:val="en-GB"/>
        </w:rPr>
        <w:sectPr w:rsidR="002C658A">
          <w:pgSz w:w="11906" w:h="16838"/>
          <w:pgMar w:top="1417" w:right="1417" w:bottom="1134" w:left="1417" w:header="708" w:footer="708" w:gutter="0"/>
          <w:cols w:space="708"/>
          <w:docGrid w:linePitch="360"/>
        </w:sectPr>
      </w:pPr>
    </w:p>
    <w:p w14:paraId="76F8B8D3" w14:textId="77777777" w:rsidR="00DC4687" w:rsidRPr="005E18B7" w:rsidRDefault="00DB00FA" w:rsidP="00DB00FA">
      <w:pPr>
        <w:pStyle w:val="berschrift1"/>
        <w:rPr>
          <w:lang w:val="en-GB"/>
        </w:rPr>
      </w:pPr>
      <w:bookmarkStart w:id="501" w:name="_Toc468802714"/>
      <w:r>
        <w:rPr>
          <w:lang w:val="en-GB"/>
        </w:rPr>
        <w:lastRenderedPageBreak/>
        <w:t xml:space="preserve">1. </w:t>
      </w:r>
      <w:r w:rsidR="00DC4687" w:rsidRPr="005E18B7">
        <w:rPr>
          <w:lang w:val="en-GB"/>
        </w:rPr>
        <w:t>OPENING OR GENERATING A CORPUS</w:t>
      </w:r>
      <w:bookmarkEnd w:id="501"/>
    </w:p>
    <w:p w14:paraId="3ED76BB1" w14:textId="77777777" w:rsidR="0017743F" w:rsidRDefault="0017743F" w:rsidP="0017743F">
      <w:pPr>
        <w:pStyle w:val="berschrift2"/>
        <w:rPr>
          <w:lang w:val="en-GB"/>
        </w:rPr>
      </w:pPr>
      <w:bookmarkStart w:id="502" w:name="_Ref464662569"/>
      <w:bookmarkStart w:id="503" w:name="_Toc468802715"/>
      <w:r>
        <w:rPr>
          <w:lang w:val="en-GB"/>
        </w:rPr>
        <w:t>1.1</w:t>
      </w:r>
      <w:del w:id="504" w:author="Anne Ferger" w:date="2016-11-01T13:38:00Z">
        <w:r w:rsidDel="00DE49FA">
          <w:rPr>
            <w:lang w:val="en-GB"/>
          </w:rPr>
          <w:delText>.</w:delText>
        </w:r>
      </w:del>
      <w:r>
        <w:rPr>
          <w:lang w:val="en-GB"/>
        </w:rPr>
        <w:t xml:space="preserve"> Opening an existing corpus</w:t>
      </w:r>
      <w:bookmarkEnd w:id="502"/>
      <w:bookmarkEnd w:id="503"/>
    </w:p>
    <w:p w14:paraId="694B34A6" w14:textId="5D7124FD" w:rsidR="00DC4687" w:rsidRDefault="00DC4687" w:rsidP="00DC4687">
      <w:pPr>
        <w:jc w:val="both"/>
        <w:rPr>
          <w:lang w:val="en-GB"/>
        </w:rPr>
      </w:pPr>
      <w:r>
        <w:rPr>
          <w:lang w:val="en-GB"/>
        </w:rPr>
        <w:t>If you want to use EXAKT, you need an EXMARaLDA corpus which contains segmented transcriptions</w:t>
      </w:r>
      <w:r w:rsidR="00C24E4E">
        <w:rPr>
          <w:lang w:val="en-GB"/>
        </w:rPr>
        <w:t xml:space="preserve"> (you can create these in the Partitur-Editor with various options</w:t>
      </w:r>
      <w:ins w:id="505" w:author="Karolina Kaminska" w:date="2016-10-19T12:59:00Z">
        <w:r w:rsidR="00D46F5A">
          <w:rPr>
            <w:lang w:val="en-GB"/>
          </w:rPr>
          <w:t>, go to</w:t>
        </w:r>
      </w:ins>
      <w:ins w:id="506" w:author="Timm Lehmberg" w:date="2016-10-31T12:08:00Z">
        <w:r w:rsidR="00E81BE5">
          <w:rPr>
            <w:lang w:val="en-GB"/>
          </w:rPr>
          <w:t xml:space="preserve"> </w:t>
        </w:r>
      </w:ins>
      <w:del w:id="507" w:author="Karolina Kaminska" w:date="2016-10-19T12:59:00Z">
        <w:r w:rsidR="00C24E4E" w:rsidDel="00D46F5A">
          <w:rPr>
            <w:lang w:val="en-GB"/>
          </w:rPr>
          <w:delText xml:space="preserve"> in the </w:delText>
        </w:r>
      </w:del>
      <w:ins w:id="508" w:author="Karolina Kaminska" w:date="2016-10-19T12:59:00Z">
        <w:r w:rsidR="00D46F5A" w:rsidRPr="00D46F5A">
          <w:rPr>
            <w:rStyle w:val="Menufunction"/>
            <w:szCs w:val="20"/>
            <w:lang w:val="en-US" w:eastAsia="en-US"/>
            <w:rPrChange w:id="509" w:author="Karolina Kaminska" w:date="2016-10-19T12:59:00Z">
              <w:rPr>
                <w:lang w:val="en-GB"/>
              </w:rPr>
            </w:rPrChange>
          </w:rPr>
          <w:t>Edit &gt; Preferences&gt;</w:t>
        </w:r>
        <w:r w:rsidR="00D46F5A">
          <w:rPr>
            <w:lang w:val="en-GB"/>
          </w:rPr>
          <w:t xml:space="preserve"> </w:t>
        </w:r>
      </w:ins>
      <w:r w:rsidR="00C24E4E" w:rsidRPr="006C3FC8">
        <w:rPr>
          <w:rStyle w:val="Menufunction"/>
          <w:szCs w:val="20"/>
          <w:lang w:val="en-US" w:eastAsia="en-US"/>
          <w:rPrChange w:id="510" w:author="Karolina Kaminska" w:date="2016-10-19T12:12:00Z">
            <w:rPr>
              <w:rStyle w:val="Bedienungselement"/>
            </w:rPr>
          </w:rPrChange>
        </w:rPr>
        <w:t>Segmentation</w:t>
      </w:r>
      <w:del w:id="511" w:author="Karolina Kaminska" w:date="2016-10-19T12:59:00Z">
        <w:r w:rsidR="00C24E4E" w:rsidDel="00D46F5A">
          <w:rPr>
            <w:lang w:val="en-GB"/>
          </w:rPr>
          <w:delText xml:space="preserve"> menu</w:delText>
        </w:r>
      </w:del>
      <w:r w:rsidR="00C24E4E">
        <w:rPr>
          <w:lang w:val="en-GB"/>
        </w:rPr>
        <w:t>)</w:t>
      </w:r>
      <w:r>
        <w:rPr>
          <w:lang w:val="en-GB"/>
        </w:rPr>
        <w:t xml:space="preserve">. Maybe you are already using the EXMARaLDA corpus manager </w:t>
      </w:r>
      <w:ins w:id="512" w:author="Karolina Kaminska" w:date="2016-10-19T13:09:00Z">
        <w:r w:rsidR="00C1746E">
          <w:rPr>
            <w:lang w:val="en-GB"/>
          </w:rPr>
          <w:t xml:space="preserve">(CoMA) </w:t>
        </w:r>
      </w:ins>
      <w:r>
        <w:rPr>
          <w:lang w:val="en-GB"/>
        </w:rPr>
        <w:t xml:space="preserve">to manage your corpus and know what a </w:t>
      </w:r>
      <w:ins w:id="513" w:author="Karolina Kaminska" w:date="2016-10-19T13:00:00Z">
        <w:r w:rsidR="00D46F5A">
          <w:rPr>
            <w:lang w:val="en-GB"/>
          </w:rPr>
          <w:t>“</w:t>
        </w:r>
      </w:ins>
      <w:r>
        <w:rPr>
          <w:lang w:val="en-GB"/>
        </w:rPr>
        <w:t>segmented transcription</w:t>
      </w:r>
      <w:ins w:id="514" w:author="Karolina Kaminska" w:date="2016-10-19T13:00:00Z">
        <w:r w:rsidR="00D46F5A">
          <w:rPr>
            <w:lang w:val="en-GB"/>
          </w:rPr>
          <w:t>”</w:t>
        </w:r>
      </w:ins>
      <w:r>
        <w:rPr>
          <w:lang w:val="en-GB"/>
        </w:rPr>
        <w:t xml:space="preserve"> is. In that case, all you have to do </w:t>
      </w:r>
      <w:del w:id="515" w:author="Karolina Kaminska" w:date="2016-10-19T13:00:00Z">
        <w:r w:rsidDel="00D46F5A">
          <w:rPr>
            <w:lang w:val="en-GB"/>
          </w:rPr>
          <w:delText xml:space="preserve">to </w:delText>
        </w:r>
      </w:del>
      <w:ins w:id="516" w:author="Karolina Kaminska" w:date="2016-10-19T13:00:00Z">
        <w:r w:rsidR="00D46F5A">
          <w:rPr>
            <w:lang w:val="en-GB"/>
          </w:rPr>
          <w:t xml:space="preserve">in order to </w:t>
        </w:r>
      </w:ins>
      <w:r>
        <w:rPr>
          <w:lang w:val="en-GB"/>
        </w:rPr>
        <w:t xml:space="preserve">get started is </w:t>
      </w:r>
      <w:ins w:id="517" w:author="Karolina Kaminska" w:date="2016-10-19T13:00:00Z">
        <w:r w:rsidR="00D46F5A">
          <w:rPr>
            <w:lang w:val="en-GB"/>
          </w:rPr>
          <w:t xml:space="preserve">to </w:t>
        </w:r>
      </w:ins>
      <w:del w:id="518" w:author="Karolina Kaminska" w:date="2016-10-19T13:06:00Z">
        <w:r w:rsidDel="00D46F5A">
          <w:rPr>
            <w:lang w:val="en-GB"/>
          </w:rPr>
          <w:delText xml:space="preserve">choose </w:delText>
        </w:r>
      </w:del>
      <w:ins w:id="519" w:author="Karolina Kaminska" w:date="2016-10-19T13:06:00Z">
        <w:r w:rsidR="00D46F5A">
          <w:rPr>
            <w:lang w:val="en-GB"/>
          </w:rPr>
          <w:t xml:space="preserve">go to </w:t>
        </w:r>
      </w:ins>
      <w:r w:rsidRPr="00D45B34">
        <w:rPr>
          <w:rStyle w:val="Menufunction"/>
          <w:szCs w:val="20"/>
          <w:lang w:val="en-US" w:eastAsia="en-US"/>
          <w:rPrChange w:id="520" w:author="Karolina Kaminska" w:date="2016-10-19T12:12:00Z">
            <w:rPr>
              <w:rStyle w:val="Bedienungselement"/>
            </w:rPr>
          </w:rPrChange>
        </w:rPr>
        <w:t>File &gt; Open</w:t>
      </w:r>
      <w:r w:rsidR="00C24E4E" w:rsidRPr="00D45B34">
        <w:rPr>
          <w:rStyle w:val="Menufunction"/>
          <w:szCs w:val="20"/>
          <w:lang w:val="en-US" w:eastAsia="en-US"/>
          <w:rPrChange w:id="521" w:author="Karolina Kaminska" w:date="2016-10-19T12:12:00Z">
            <w:rPr>
              <w:rStyle w:val="Bedienungselement"/>
            </w:rPr>
          </w:rPrChange>
        </w:rPr>
        <w:t xml:space="preserve"> corpus…</w:t>
      </w:r>
      <w:r>
        <w:rPr>
          <w:lang w:val="en-GB"/>
        </w:rPr>
        <w:t xml:space="preserve"> </w:t>
      </w:r>
      <w:ins w:id="522" w:author="Karolina Kaminska" w:date="2016-10-19T13:06:00Z">
        <w:r w:rsidR="00D46F5A">
          <w:rPr>
            <w:lang w:val="en-GB"/>
          </w:rPr>
          <w:t xml:space="preserve">in </w:t>
        </w:r>
      </w:ins>
      <w:del w:id="523" w:author="Karolina Kaminska" w:date="2016-10-19T13:06:00Z">
        <w:r w:rsidDel="00D46F5A">
          <w:rPr>
            <w:lang w:val="en-GB"/>
          </w:rPr>
          <w:delText xml:space="preserve">from </w:delText>
        </w:r>
      </w:del>
      <w:r>
        <w:rPr>
          <w:lang w:val="en-GB"/>
        </w:rPr>
        <w:t>EXAKT</w:t>
      </w:r>
      <w:del w:id="524" w:author="Karolina Kaminska" w:date="2016-10-19T13:06:00Z">
        <w:r w:rsidDel="00D46F5A">
          <w:rPr>
            <w:lang w:val="en-GB"/>
          </w:rPr>
          <w:delText>’s menu</w:delText>
        </w:r>
      </w:del>
      <w:r>
        <w:rPr>
          <w:lang w:val="en-GB"/>
        </w:rPr>
        <w:t xml:space="preserve"> and select your corpus file (usually a file </w:t>
      </w:r>
      <w:del w:id="525" w:author="Karolina Kaminska" w:date="2016-10-19T13:01:00Z">
        <w:r w:rsidDel="00D46F5A">
          <w:rPr>
            <w:lang w:val="en-GB"/>
          </w:rPr>
          <w:delText xml:space="preserve">whose </w:delText>
        </w:r>
      </w:del>
      <w:ins w:id="526" w:author="Karolina Kaminska" w:date="2016-10-19T13:01:00Z">
        <w:r w:rsidR="00D46F5A">
          <w:rPr>
            <w:lang w:val="en-GB"/>
          </w:rPr>
          <w:t xml:space="preserve">with a </w:t>
        </w:r>
      </w:ins>
      <w:ins w:id="527" w:author="Karolina Kaminska" w:date="2016-10-19T13:07:00Z">
        <w:r w:rsidR="00D46F5A">
          <w:rPr>
            <w:lang w:val="en-GB"/>
          </w:rPr>
          <w:t xml:space="preserve">“.coma” </w:t>
        </w:r>
      </w:ins>
      <w:ins w:id="528" w:author="Karolina Kaminska" w:date="2016-10-19T13:01:00Z">
        <w:r w:rsidR="00D46F5A">
          <w:rPr>
            <w:lang w:val="en-GB"/>
          </w:rPr>
          <w:t>suffix</w:t>
        </w:r>
        <w:del w:id="529" w:author="Timm Lehmberg" w:date="2016-10-31T12:08:00Z">
          <w:r w:rsidR="00D46F5A" w:rsidDel="00E81BE5">
            <w:rPr>
              <w:lang w:val="en-GB"/>
            </w:rPr>
            <w:delText xml:space="preserve"> </w:delText>
          </w:r>
        </w:del>
      </w:ins>
      <w:del w:id="530" w:author="Karolina Kaminska" w:date="2016-10-19T13:01:00Z">
        <w:r w:rsidDel="00D46F5A">
          <w:rPr>
            <w:lang w:val="en-GB"/>
          </w:rPr>
          <w:delText>name en</w:delText>
        </w:r>
      </w:del>
      <w:del w:id="531" w:author="Karolina Kaminska" w:date="2016-10-19T13:02:00Z">
        <w:r w:rsidDel="00D46F5A">
          <w:rPr>
            <w:lang w:val="en-GB"/>
          </w:rPr>
          <w:delText xml:space="preserve">ds in </w:delText>
        </w:r>
      </w:del>
      <w:del w:id="532" w:author="Karolina Kaminska" w:date="2016-10-19T13:07:00Z">
        <w:r w:rsidDel="00D46F5A">
          <w:rPr>
            <w:lang w:val="en-GB"/>
          </w:rPr>
          <w:delText>“.</w:delText>
        </w:r>
        <w:r w:rsidR="000E30B2" w:rsidDel="00D46F5A">
          <w:rPr>
            <w:lang w:val="en-GB"/>
          </w:rPr>
          <w:delText>coma</w:delText>
        </w:r>
        <w:r w:rsidDel="00D46F5A">
          <w:rPr>
            <w:lang w:val="en-GB"/>
          </w:rPr>
          <w:delText>”</w:delText>
        </w:r>
      </w:del>
      <w:r>
        <w:rPr>
          <w:lang w:val="en-GB"/>
        </w:rPr>
        <w:t>)</w:t>
      </w:r>
      <w:r w:rsidR="00CD1F1A">
        <w:rPr>
          <w:lang w:val="en-GB"/>
        </w:rPr>
        <w:t xml:space="preserve">. </w:t>
      </w:r>
    </w:p>
    <w:p w14:paraId="052FABDC" w14:textId="77777777" w:rsidR="00004249" w:rsidRDefault="00004249" w:rsidP="00DC4687">
      <w:pPr>
        <w:jc w:val="both"/>
        <w:rPr>
          <w:lang w:val="en-GB"/>
        </w:rPr>
      </w:pPr>
    </w:p>
    <w:p w14:paraId="10E0CB73" w14:textId="77777777" w:rsidR="00004249" w:rsidRPr="00DB00FA" w:rsidRDefault="00004249" w:rsidP="00004249">
      <w:pPr>
        <w:pBdr>
          <w:top w:val="single" w:sz="4" w:space="1" w:color="auto"/>
          <w:left w:val="single" w:sz="4" w:space="4" w:color="auto"/>
          <w:bottom w:val="single" w:sz="4" w:space="1" w:color="auto"/>
          <w:right w:val="single" w:sz="4" w:space="4" w:color="auto"/>
        </w:pBdr>
        <w:shd w:val="clear" w:color="auto" w:fill="F3F3F3"/>
        <w:rPr>
          <w:sz w:val="20"/>
          <w:szCs w:val="20"/>
          <w:lang w:val="en-GB"/>
        </w:rPr>
      </w:pPr>
      <w:r w:rsidRPr="00DB00FA">
        <w:rPr>
          <w:sz w:val="20"/>
          <w:szCs w:val="20"/>
          <w:lang w:val="en-GB"/>
        </w:rPr>
        <w:t>For the EXMARaLDA demo corpus, the corpus file is the file "EXMARaLDA_DemoKorpus.coma" in the top level directory.</w:t>
      </w:r>
    </w:p>
    <w:p w14:paraId="1AE9BAEB" w14:textId="77777777" w:rsidR="00004249" w:rsidRDefault="00004249" w:rsidP="00004249">
      <w:pPr>
        <w:pStyle w:val="berschrift2"/>
        <w:rPr>
          <w:lang w:val="en-GB"/>
        </w:rPr>
      </w:pPr>
      <w:bookmarkStart w:id="533" w:name="_Toc468802716"/>
      <w:r>
        <w:rPr>
          <w:lang w:val="en-GB"/>
        </w:rPr>
        <w:t>1.2</w:t>
      </w:r>
      <w:del w:id="534" w:author="Anne Ferger" w:date="2016-11-01T13:38:00Z">
        <w:r w:rsidDel="00DE49FA">
          <w:rPr>
            <w:lang w:val="en-GB"/>
          </w:rPr>
          <w:delText>.</w:delText>
        </w:r>
      </w:del>
      <w:r>
        <w:rPr>
          <w:lang w:val="en-GB"/>
        </w:rPr>
        <w:t xml:space="preserve"> Opening a remote corpus</w:t>
      </w:r>
      <w:bookmarkEnd w:id="533"/>
    </w:p>
    <w:p w14:paraId="13B48F6F" w14:textId="77777777" w:rsidR="00004249" w:rsidRDefault="00004249" w:rsidP="00004249">
      <w:pPr>
        <w:jc w:val="both"/>
        <w:rPr>
          <w:ins w:id="535" w:author="Karolina Kaminska" w:date="2016-10-19T13:36:00Z"/>
          <w:lang w:val="en-GB"/>
        </w:rPr>
      </w:pPr>
      <w:r>
        <w:rPr>
          <w:lang w:val="en-GB"/>
        </w:rPr>
        <w:t xml:space="preserve">Whereas choosing </w:t>
      </w:r>
      <w:r w:rsidRPr="00D45B34">
        <w:rPr>
          <w:rStyle w:val="Menufunction"/>
          <w:szCs w:val="20"/>
          <w:lang w:val="en-US" w:eastAsia="en-US"/>
          <w:rPrChange w:id="536" w:author="Karolina Kaminska" w:date="2016-10-19T12:12:00Z">
            <w:rPr>
              <w:rStyle w:val="Bedienungselement"/>
            </w:rPr>
          </w:rPrChange>
        </w:rPr>
        <w:t>File &gt; Open corpus...</w:t>
      </w:r>
      <w:r>
        <w:rPr>
          <w:lang w:val="en-GB"/>
        </w:rPr>
        <w:t xml:space="preserve"> will open a corpus whose COMA and transcription files are on your local computer, you can use </w:t>
      </w:r>
      <w:r w:rsidRPr="00D45B34">
        <w:rPr>
          <w:rStyle w:val="Menufunction"/>
          <w:szCs w:val="20"/>
          <w:lang w:val="en-US" w:eastAsia="en-US"/>
          <w:rPrChange w:id="537" w:author="Karolina Kaminska" w:date="2016-10-19T12:12:00Z">
            <w:rPr>
              <w:rStyle w:val="Bedienungselement"/>
            </w:rPr>
          </w:rPrChange>
        </w:rPr>
        <w:t>File &gt; Open remote corpus...</w:t>
      </w:r>
      <w:r>
        <w:rPr>
          <w:lang w:val="en-GB"/>
        </w:rPr>
        <w:t xml:space="preserve"> </w:t>
      </w:r>
      <w:ins w:id="538" w:author="Karolina Kaminska" w:date="2016-10-19T13:27:00Z">
        <w:r w:rsidR="00F373F2">
          <w:rPr>
            <w:lang w:val="en-GB"/>
          </w:rPr>
          <w:t xml:space="preserve">to access </w:t>
        </w:r>
      </w:ins>
      <w:ins w:id="539" w:author="Karolina Kaminska" w:date="2016-10-19T13:26:00Z">
        <w:r w:rsidR="00F373F2">
          <w:rPr>
            <w:lang w:val="en-GB"/>
          </w:rPr>
          <w:t>a corpus that is not located on your own computer, but on a remote server. Note</w:t>
        </w:r>
      </w:ins>
      <w:ins w:id="540" w:author="Karolina Kaminska" w:date="2016-10-20T11:59:00Z">
        <w:r w:rsidR="00AB41D2">
          <w:rPr>
            <w:lang w:val="en-GB"/>
          </w:rPr>
          <w:t xml:space="preserve"> tha</w:t>
        </w:r>
      </w:ins>
      <w:ins w:id="541" w:author="Karolina Kaminska" w:date="2016-10-19T13:26:00Z">
        <w:r w:rsidR="00F373F2">
          <w:rPr>
            <w:lang w:val="en-GB"/>
          </w:rPr>
          <w:t xml:space="preserve">t you </w:t>
        </w:r>
      </w:ins>
      <w:ins w:id="542" w:author="Karolina Kaminska" w:date="2016-10-19T13:35:00Z">
        <w:r w:rsidR="00CC620B">
          <w:rPr>
            <w:lang w:val="en-GB"/>
          </w:rPr>
          <w:t xml:space="preserve">will </w:t>
        </w:r>
      </w:ins>
      <w:ins w:id="543" w:author="Karolina Kaminska" w:date="2016-10-19T13:26:00Z">
        <w:r w:rsidR="00F373F2">
          <w:rPr>
            <w:lang w:val="en-GB"/>
          </w:rPr>
          <w:t>need a broadband connection for this feature to work satisfactorily (other connections are too slow)</w:t>
        </w:r>
      </w:ins>
      <w:del w:id="544" w:author="Karolina Kaminska" w:date="2016-10-19T13:26:00Z">
        <w:r w:rsidDel="00F373F2">
          <w:rPr>
            <w:lang w:val="en-GB"/>
          </w:rPr>
          <w:delText>to access a corpus and its transcriptions on a server. This saves you from having to transfer large amounts of data onto your computer.</w:delText>
        </w:r>
      </w:del>
      <w:del w:id="545" w:author="Karolina Kaminska" w:date="2016-10-19T13:27:00Z">
        <w:r w:rsidDel="00F373F2">
          <w:rPr>
            <w:lang w:val="en-GB"/>
          </w:rPr>
          <w:delText xml:space="preserve"> Note, however, that you need a fast internet connection to access a remote corpus</w:delText>
        </w:r>
      </w:del>
      <w:r>
        <w:rPr>
          <w:lang w:val="en-GB"/>
        </w:rPr>
        <w:t xml:space="preserve">, and </w:t>
      </w:r>
      <w:ins w:id="546" w:author="Karolina Kaminska" w:date="2016-10-20T12:00:00Z">
        <w:r w:rsidR="00AB41D2">
          <w:rPr>
            <w:lang w:val="en-GB"/>
          </w:rPr>
          <w:t xml:space="preserve">also </w:t>
        </w:r>
      </w:ins>
      <w:r>
        <w:rPr>
          <w:lang w:val="en-GB"/>
        </w:rPr>
        <w:t xml:space="preserve">that </w:t>
      </w:r>
      <w:commentRangeStart w:id="547"/>
      <w:r>
        <w:rPr>
          <w:lang w:val="en-GB"/>
        </w:rPr>
        <w:t xml:space="preserve">media playback for remote corpora currently </w:t>
      </w:r>
      <w:del w:id="548" w:author="Karolina Kaminska" w:date="2016-10-19T13:36:00Z">
        <w:r w:rsidDel="00CC620B">
          <w:rPr>
            <w:lang w:val="en-GB"/>
          </w:rPr>
          <w:delText>only</w:delText>
        </w:r>
      </w:del>
      <w:del w:id="549" w:author="Karolina Kaminska" w:date="2016-10-19T13:54:00Z">
        <w:r w:rsidDel="00E05F17">
          <w:rPr>
            <w:lang w:val="en-GB"/>
          </w:rPr>
          <w:delText xml:space="preserve"> </w:delText>
        </w:r>
      </w:del>
      <w:r>
        <w:rPr>
          <w:lang w:val="en-GB"/>
        </w:rPr>
        <w:t xml:space="preserve">works </w:t>
      </w:r>
      <w:ins w:id="550" w:author="Karolina Kaminska" w:date="2016-10-19T13:36:00Z">
        <w:r w:rsidR="00CC620B">
          <w:rPr>
            <w:lang w:val="en-GB"/>
          </w:rPr>
          <w:t xml:space="preserve">only </w:t>
        </w:r>
      </w:ins>
      <w:r>
        <w:rPr>
          <w:lang w:val="en-GB"/>
        </w:rPr>
        <w:t>on Windows</w:t>
      </w:r>
      <w:commentRangeEnd w:id="547"/>
      <w:r w:rsidR="00C1746E">
        <w:rPr>
          <w:rStyle w:val="Kommentarzeichen"/>
        </w:rPr>
        <w:commentReference w:id="547"/>
      </w:r>
      <w:r>
        <w:rPr>
          <w:lang w:val="en-GB"/>
        </w:rPr>
        <w:t>.</w:t>
      </w:r>
    </w:p>
    <w:p w14:paraId="10EF426F" w14:textId="77777777" w:rsidR="00CC620B" w:rsidRDefault="00E05F17" w:rsidP="00004249">
      <w:pPr>
        <w:jc w:val="both"/>
        <w:rPr>
          <w:lang w:val="en-GB"/>
        </w:rPr>
      </w:pPr>
      <w:r>
        <w:rPr>
          <w:noProof/>
        </w:rPr>
        <w:drawing>
          <wp:anchor distT="0" distB="0" distL="114300" distR="114300" simplePos="0" relativeHeight="251651584" behindDoc="0" locked="0" layoutInCell="1" allowOverlap="1" wp14:anchorId="0615EF3A" wp14:editId="1287402A">
            <wp:simplePos x="0" y="0"/>
            <wp:positionH relativeFrom="column">
              <wp:posOffset>883920</wp:posOffset>
            </wp:positionH>
            <wp:positionV relativeFrom="paragraph">
              <wp:posOffset>401955</wp:posOffset>
            </wp:positionV>
            <wp:extent cx="4222750" cy="1990725"/>
            <wp:effectExtent l="0" t="0" r="6350" b="9525"/>
            <wp:wrapTopAndBottom/>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222750" cy="1990725"/>
                    </a:xfrm>
                    <a:prstGeom prst="rect">
                      <a:avLst/>
                    </a:prstGeom>
                  </pic:spPr>
                </pic:pic>
              </a:graphicData>
            </a:graphic>
            <wp14:sizeRelH relativeFrom="margin">
              <wp14:pctWidth>0</wp14:pctWidth>
            </wp14:sizeRelH>
            <wp14:sizeRelV relativeFrom="margin">
              <wp14:pctHeight>0</wp14:pctHeight>
            </wp14:sizeRelV>
          </wp:anchor>
        </w:drawing>
      </w:r>
      <w:ins w:id="551" w:author="Karolina Kaminska" w:date="2016-10-19T13:36:00Z">
        <w:r w:rsidR="00CC620B">
          <w:rPr>
            <w:lang w:val="en-GB"/>
          </w:rPr>
          <w:t xml:space="preserve">Having chosen the latter option, the following </w:t>
        </w:r>
      </w:ins>
      <w:ins w:id="552" w:author="Karolina Kaminska" w:date="2016-10-19T13:42:00Z">
        <w:r w:rsidR="00CC620B">
          <w:rPr>
            <w:lang w:val="en-GB"/>
          </w:rPr>
          <w:t>dialog</w:t>
        </w:r>
      </w:ins>
      <w:ins w:id="553" w:author="Karolina Kaminska" w:date="2016-10-19T13:36:00Z">
        <w:r w:rsidR="00CC620B">
          <w:rPr>
            <w:lang w:val="en-GB"/>
          </w:rPr>
          <w:t xml:space="preserve"> will pop up:</w:t>
        </w:r>
      </w:ins>
    </w:p>
    <w:p w14:paraId="45D45D23" w14:textId="77777777" w:rsidR="00B1160D" w:rsidRDefault="00B1160D" w:rsidP="00004249">
      <w:pPr>
        <w:jc w:val="both"/>
        <w:rPr>
          <w:lang w:val="en-GB"/>
        </w:rPr>
      </w:pPr>
    </w:p>
    <w:p w14:paraId="7F05E61F" w14:textId="77777777" w:rsidR="00004249" w:rsidDel="00E343D8" w:rsidRDefault="00004249" w:rsidP="00004249">
      <w:pPr>
        <w:rPr>
          <w:del w:id="554" w:author="Karolina Kaminska" w:date="2016-10-20T17:16:00Z"/>
          <w:lang w:val="en-GB"/>
        </w:rPr>
      </w:pPr>
    </w:p>
    <w:p w14:paraId="205A2E5F" w14:textId="77777777" w:rsidR="00004249" w:rsidDel="00E343D8" w:rsidRDefault="00766D1E" w:rsidP="00004249">
      <w:pPr>
        <w:jc w:val="both"/>
        <w:rPr>
          <w:del w:id="555" w:author="Karolina Kaminska" w:date="2016-10-20T17:16:00Z"/>
          <w:lang w:val="en-GB"/>
        </w:rPr>
      </w:pPr>
      <w:del w:id="556" w:author="Karolina Kaminska" w:date="2016-10-19T12:01:00Z">
        <w:r w:rsidDel="00B1160D">
          <w:rPr>
            <w:noProof/>
          </w:rPr>
          <w:drawing>
            <wp:inline distT="0" distB="0" distL="0" distR="0" wp14:anchorId="69B558A8" wp14:editId="6D171738">
              <wp:extent cx="5753100" cy="1514475"/>
              <wp:effectExtent l="0" t="0" r="0" b="9525"/>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1514475"/>
                      </a:xfrm>
                      <a:prstGeom prst="rect">
                        <a:avLst/>
                      </a:prstGeom>
                      <a:noFill/>
                      <a:ln>
                        <a:noFill/>
                      </a:ln>
                    </pic:spPr>
                  </pic:pic>
                </a:graphicData>
              </a:graphic>
            </wp:inline>
          </w:drawing>
        </w:r>
      </w:del>
    </w:p>
    <w:p w14:paraId="3EB1B6C6" w14:textId="77777777" w:rsidR="00004249" w:rsidRDefault="00004249" w:rsidP="00004249">
      <w:pPr>
        <w:jc w:val="both"/>
        <w:rPr>
          <w:lang w:val="en-GB"/>
        </w:rPr>
      </w:pPr>
    </w:p>
    <w:p w14:paraId="42BD8F9D" w14:textId="77777777" w:rsidR="00004249" w:rsidDel="00CC620B" w:rsidRDefault="00004249" w:rsidP="00004249">
      <w:pPr>
        <w:jc w:val="both"/>
        <w:rPr>
          <w:del w:id="557" w:author="Karolina Kaminska" w:date="2016-10-19T13:37:00Z"/>
          <w:lang w:val="en-GB"/>
        </w:rPr>
      </w:pPr>
      <w:del w:id="558" w:author="Karolina Kaminska" w:date="2016-10-19T13:37:00Z">
        <w:r w:rsidDel="00CC620B">
          <w:rPr>
            <w:lang w:val="en-GB"/>
          </w:rPr>
          <w:delText xml:space="preserve">In the following dialog, you have to enter the URL address of the corpus’ COMA file in the field </w:delText>
        </w:r>
        <w:r w:rsidRPr="00D45B34" w:rsidDel="00CC620B">
          <w:rPr>
            <w:rStyle w:val="Menufunction"/>
            <w:szCs w:val="20"/>
            <w:lang w:val="en-US" w:eastAsia="en-US"/>
            <w:rPrChange w:id="559" w:author="Karolina Kaminska" w:date="2016-10-19T12:13:00Z">
              <w:rPr>
                <w:b/>
                <w:color w:val="0000FF"/>
                <w:lang w:val="en-GB"/>
              </w:rPr>
            </w:rPrChange>
          </w:rPr>
          <w:delText>Corpus URL.</w:delText>
        </w:r>
      </w:del>
      <w:del w:id="560" w:author="Karolina Kaminska" w:date="2016-10-19T13:17:00Z">
        <w:r w:rsidDel="00C1746E">
          <w:rPr>
            <w:lang w:val="en-GB"/>
          </w:rPr>
          <w:delText xml:space="preserve"> </w:delText>
        </w:r>
        <w:commentRangeStart w:id="561"/>
        <w:r w:rsidDel="00C1746E">
          <w:rPr>
            <w:lang w:val="en-GB"/>
          </w:rPr>
          <w:delText xml:space="preserve">For corpora from the SFB ‘Multilingualism’, you can simply choose an entry from the field </w:delText>
        </w:r>
        <w:r w:rsidRPr="00D45B34" w:rsidDel="00C1746E">
          <w:rPr>
            <w:rStyle w:val="Menufunction"/>
            <w:szCs w:val="20"/>
            <w:lang w:val="en-US" w:eastAsia="en-US"/>
            <w:rPrChange w:id="562" w:author="Karolina Kaminska" w:date="2016-10-19T12:13:00Z">
              <w:rPr>
                <w:b/>
                <w:color w:val="0000FF"/>
                <w:lang w:val="en-GB"/>
              </w:rPr>
            </w:rPrChange>
          </w:rPr>
          <w:delText>SFB 538 Corpora</w:delText>
        </w:r>
        <w:r w:rsidDel="00C1746E">
          <w:rPr>
            <w:lang w:val="en-GB"/>
          </w:rPr>
          <w:delText xml:space="preserve"> and the correct URL will be entered for you</w:delText>
        </w:r>
      </w:del>
      <w:commentRangeEnd w:id="561"/>
      <w:del w:id="563" w:author="Karolina Kaminska" w:date="2016-10-19T13:37:00Z">
        <w:r w:rsidR="00C1746E" w:rsidDel="00CC620B">
          <w:rPr>
            <w:rStyle w:val="Kommentarzeichen"/>
          </w:rPr>
          <w:commentReference w:id="561"/>
        </w:r>
        <w:r w:rsidDel="00CC620B">
          <w:rPr>
            <w:lang w:val="en-GB"/>
          </w:rPr>
          <w:delText xml:space="preserve">. If the corpus is password protected, you have to enter your username and password in the fields </w:delText>
        </w:r>
        <w:r w:rsidRPr="00D45B34" w:rsidDel="00CC620B">
          <w:rPr>
            <w:rStyle w:val="Menufunction"/>
            <w:szCs w:val="20"/>
            <w:lang w:val="en-US" w:eastAsia="en-US"/>
            <w:rPrChange w:id="564" w:author="Karolina Kaminska" w:date="2016-10-19T12:13:00Z">
              <w:rPr>
                <w:b/>
                <w:color w:val="0000FF"/>
                <w:lang w:val="en-GB"/>
              </w:rPr>
            </w:rPrChange>
          </w:rPr>
          <w:delText>Username</w:delText>
        </w:r>
        <w:r w:rsidDel="00CC620B">
          <w:rPr>
            <w:lang w:val="en-GB"/>
          </w:rPr>
          <w:delText xml:space="preserve"> and </w:delText>
        </w:r>
        <w:r w:rsidRPr="00D45B34" w:rsidDel="00CC620B">
          <w:rPr>
            <w:rStyle w:val="Menufunction"/>
            <w:szCs w:val="20"/>
            <w:lang w:val="en-US" w:eastAsia="en-US"/>
            <w:rPrChange w:id="565" w:author="Karolina Kaminska" w:date="2016-10-19T12:13:00Z">
              <w:rPr>
                <w:b/>
                <w:color w:val="0000FF"/>
                <w:lang w:val="en-GB"/>
              </w:rPr>
            </w:rPrChange>
          </w:rPr>
          <w:delText>Password</w:delText>
        </w:r>
        <w:r w:rsidDel="00CC620B">
          <w:rPr>
            <w:lang w:val="en-GB"/>
          </w:rPr>
          <w:delText xml:space="preserve">, respectively. If the corpus is not password-protected (as is the case with the EXMARaLDA demo corpus), tick the box </w:delText>
        </w:r>
        <w:r w:rsidRPr="00D45B34" w:rsidDel="00CC620B">
          <w:rPr>
            <w:rStyle w:val="Menufunction"/>
            <w:szCs w:val="20"/>
            <w:lang w:val="en-US" w:eastAsia="en-US"/>
            <w:rPrChange w:id="566" w:author="Karolina Kaminska" w:date="2016-10-19T12:13:00Z">
              <w:rPr>
                <w:b/>
                <w:color w:val="0000FF"/>
                <w:lang w:val="en-GB"/>
              </w:rPr>
            </w:rPrChange>
          </w:rPr>
          <w:delText>Anonymous login</w:delText>
        </w:r>
        <w:r w:rsidDel="00CC620B">
          <w:rPr>
            <w:lang w:val="en-GB"/>
          </w:rPr>
          <w:delText xml:space="preserve"> to disable user authentification. Clicking on OK will open the remote corpus and display it in the corpus list in the left upper corner of the EXAKT window.</w:delText>
        </w:r>
      </w:del>
    </w:p>
    <w:p w14:paraId="7D3B5106" w14:textId="77777777" w:rsidR="00004249" w:rsidDel="00CC620B" w:rsidRDefault="00004249" w:rsidP="00004249">
      <w:pPr>
        <w:jc w:val="both"/>
        <w:rPr>
          <w:del w:id="567" w:author="Karolina Kaminska" w:date="2016-10-19T13:37:00Z"/>
          <w:lang w:val="en-GB"/>
        </w:rPr>
      </w:pPr>
    </w:p>
    <w:p w14:paraId="67A04EF6" w14:textId="77777777" w:rsidR="00004249" w:rsidDel="00CC620B" w:rsidRDefault="00766D1E" w:rsidP="00004249">
      <w:pPr>
        <w:jc w:val="center"/>
        <w:rPr>
          <w:del w:id="568" w:author="Karolina Kaminska" w:date="2016-10-19T13:37:00Z"/>
          <w:lang w:val="en-GB"/>
        </w:rPr>
      </w:pPr>
      <w:del w:id="569" w:author="Karolina Kaminska" w:date="2016-10-19T13:37:00Z">
        <w:r w:rsidDel="00CC620B">
          <w:rPr>
            <w:noProof/>
          </w:rPr>
          <w:drawing>
            <wp:inline distT="0" distB="0" distL="0" distR="0" wp14:anchorId="29E2B8A8" wp14:editId="79D2BB80">
              <wp:extent cx="3238500" cy="1714500"/>
              <wp:effectExtent l="0" t="0" r="0" b="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38500" cy="1714500"/>
                      </a:xfrm>
                      <a:prstGeom prst="rect">
                        <a:avLst/>
                      </a:prstGeom>
                      <a:noFill/>
                      <a:ln>
                        <a:noFill/>
                      </a:ln>
                    </pic:spPr>
                  </pic:pic>
                </a:graphicData>
              </a:graphic>
            </wp:inline>
          </w:drawing>
        </w:r>
      </w:del>
    </w:p>
    <w:p w14:paraId="0C020FE8" w14:textId="77777777" w:rsidR="00004249" w:rsidDel="00CC620B" w:rsidRDefault="00004249" w:rsidP="00004249">
      <w:pPr>
        <w:jc w:val="center"/>
        <w:rPr>
          <w:del w:id="570" w:author="Karolina Kaminska" w:date="2016-10-19T13:37:00Z"/>
          <w:lang w:val="en-GB"/>
        </w:rPr>
      </w:pPr>
    </w:p>
    <w:p w14:paraId="4628F745" w14:textId="77777777" w:rsidR="00F373F2" w:rsidRDefault="00004249" w:rsidP="00F373F2">
      <w:pPr>
        <w:spacing w:after="240"/>
        <w:jc w:val="center"/>
        <w:rPr>
          <w:ins w:id="571" w:author="Karolina Kaminska" w:date="2016-10-19T13:21:00Z"/>
          <w:lang w:val="en-US"/>
        </w:rPr>
      </w:pPr>
      <w:del w:id="572" w:author="Karolina Kaminska" w:date="2016-10-19T13:37:00Z">
        <w:r w:rsidDel="00CC620B">
          <w:rPr>
            <w:lang w:val="en-GB"/>
          </w:rPr>
          <w:delText>You can then work with this corpus in the usual way, i.e. as if it was on your local computer.</w:delText>
        </w:r>
      </w:del>
    </w:p>
    <w:p w14:paraId="2CA2F08D" w14:textId="77777777" w:rsidR="00F373F2" w:rsidRDefault="00CC620B" w:rsidP="00F373F2">
      <w:pPr>
        <w:spacing w:after="240"/>
        <w:jc w:val="both"/>
        <w:rPr>
          <w:ins w:id="573" w:author="Karolina Kaminska" w:date="2016-10-19T13:21:00Z"/>
          <w:b/>
          <w:lang w:val="en-GB"/>
        </w:rPr>
      </w:pPr>
      <w:ins w:id="574" w:author="Karolina Kaminska" w:date="2016-10-19T13:21:00Z">
        <w:r>
          <w:rPr>
            <w:noProof/>
          </w:rPr>
          <w:lastRenderedPageBreak/>
          <w:drawing>
            <wp:anchor distT="0" distB="0" distL="114935" distR="114935" simplePos="0" relativeHeight="251650560" behindDoc="1" locked="0" layoutInCell="1" allowOverlap="1" wp14:anchorId="24701FBA" wp14:editId="7C7DF0B8">
              <wp:simplePos x="0" y="0"/>
              <wp:positionH relativeFrom="column">
                <wp:posOffset>-33020</wp:posOffset>
              </wp:positionH>
              <wp:positionV relativeFrom="paragraph">
                <wp:posOffset>669925</wp:posOffset>
              </wp:positionV>
              <wp:extent cx="5761990" cy="3529330"/>
              <wp:effectExtent l="0" t="0" r="0" b="0"/>
              <wp:wrapTight wrapText="bothSides">
                <wp:wrapPolygon edited="0">
                  <wp:start x="0" y="0"/>
                  <wp:lineTo x="0" y="21452"/>
                  <wp:lineTo x="21495" y="21452"/>
                  <wp:lineTo x="21495" y="0"/>
                  <wp:lineTo x="0" y="0"/>
                </wp:wrapPolygon>
              </wp:wrapTight>
              <wp:docPr id="90"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1990" cy="3529330"/>
                      </a:xfrm>
                      <a:prstGeom prst="rect">
                        <a:avLst/>
                      </a:prstGeom>
                      <a:solidFill>
                        <a:srgbClr val="FFFFFF">
                          <a:alpha val="0"/>
                        </a:srgbClr>
                      </a:solidFill>
                      <a:ln>
                        <a:noFill/>
                      </a:ln>
                    </pic:spPr>
                  </pic:pic>
                </a:graphicData>
              </a:graphic>
              <wp14:sizeRelH relativeFrom="page">
                <wp14:pctWidth>0</wp14:pctWidth>
              </wp14:sizeRelH>
              <wp14:sizeRelV relativeFrom="page">
                <wp14:pctHeight>0</wp14:pctHeight>
              </wp14:sizeRelV>
            </wp:anchor>
          </w:drawing>
        </w:r>
      </w:ins>
      <w:ins w:id="575" w:author="Karolina Kaminska" w:date="2016-10-19T13:43:00Z">
        <w:r>
          <w:rPr>
            <w:lang w:val="en-GB"/>
          </w:rPr>
          <w:t xml:space="preserve">Now, you </w:t>
        </w:r>
      </w:ins>
      <w:ins w:id="576" w:author="Karolina Kaminska" w:date="2016-10-19T13:21:00Z">
        <w:r w:rsidR="00F373F2">
          <w:rPr>
            <w:lang w:val="en-GB"/>
          </w:rPr>
          <w:t>have to click on the book symbol to b</w:t>
        </w:r>
        <w:r>
          <w:rPr>
            <w:lang w:val="en-GB"/>
          </w:rPr>
          <w:t xml:space="preserve">rowse through </w:t>
        </w:r>
      </w:ins>
      <w:ins w:id="577" w:author="Karolina Kaminska" w:date="2016-10-19T13:42:00Z">
        <w:r>
          <w:rPr>
            <w:lang w:val="en-GB"/>
          </w:rPr>
          <w:t xml:space="preserve">all </w:t>
        </w:r>
      </w:ins>
      <w:ins w:id="578" w:author="Karolina Kaminska" w:date="2016-10-19T13:21:00Z">
        <w:r>
          <w:rPr>
            <w:lang w:val="en-GB"/>
          </w:rPr>
          <w:t xml:space="preserve">available corpora from the SFB </w:t>
        </w:r>
      </w:ins>
      <w:ins w:id="579" w:author="Karolina Kaminska" w:date="2016-10-19T13:38:00Z">
        <w:r>
          <w:rPr>
            <w:lang w:val="en-GB"/>
          </w:rPr>
          <w:t>“</w:t>
        </w:r>
      </w:ins>
      <w:ins w:id="580" w:author="Karolina Kaminska" w:date="2016-10-19T13:21:00Z">
        <w:r>
          <w:rPr>
            <w:lang w:val="en-GB"/>
          </w:rPr>
          <w:t>Multilingualism</w:t>
        </w:r>
      </w:ins>
      <w:ins w:id="581" w:author="Karolina Kaminska" w:date="2016-10-19T13:38:00Z">
        <w:r>
          <w:rPr>
            <w:lang w:val="en-GB"/>
          </w:rPr>
          <w:t>”</w:t>
        </w:r>
      </w:ins>
      <w:ins w:id="582" w:author="Karolina Kaminska" w:date="2016-10-19T13:21:00Z">
        <w:r w:rsidR="00F373F2">
          <w:rPr>
            <w:lang w:val="en-GB"/>
          </w:rPr>
          <w:t xml:space="preserve">. Choose an entry (left menu) and click </w:t>
        </w:r>
        <w:r w:rsidR="00F373F2">
          <w:rPr>
            <w:rStyle w:val="Menufunction"/>
            <w:rFonts w:cs="Arial Black"/>
            <w:szCs w:val="20"/>
            <w:lang w:val="en-US"/>
          </w:rPr>
          <w:t>OK</w:t>
        </w:r>
        <w:r w:rsidR="00F373F2">
          <w:rPr>
            <w:lang w:val="en-GB"/>
          </w:rPr>
          <w:t xml:space="preserve"> – the correct URL will be entered for you:</w:t>
        </w:r>
      </w:ins>
    </w:p>
    <w:p w14:paraId="01F32CF0" w14:textId="77777777" w:rsidR="00E343D8" w:rsidRDefault="00E343D8" w:rsidP="00E343D8">
      <w:pPr>
        <w:jc w:val="both"/>
        <w:rPr>
          <w:ins w:id="583" w:author="Karolina Kaminska" w:date="2016-10-20T17:15:00Z"/>
          <w:lang w:val="en-GB"/>
        </w:rPr>
      </w:pPr>
    </w:p>
    <w:p w14:paraId="690FB340" w14:textId="77777777" w:rsidR="00F373F2" w:rsidRDefault="00E05F17" w:rsidP="00F373F2">
      <w:pPr>
        <w:spacing w:after="240"/>
        <w:jc w:val="both"/>
        <w:rPr>
          <w:ins w:id="584" w:author="Karolina Kaminska" w:date="2016-10-19T13:21:00Z"/>
          <w:lang w:val="en-GB"/>
        </w:rPr>
      </w:pPr>
      <w:ins w:id="585" w:author="Karolina Kaminska" w:date="2016-10-19T13:50:00Z">
        <w:r>
          <w:rPr>
            <w:noProof/>
          </w:rPr>
          <mc:AlternateContent>
            <mc:Choice Requires="wps">
              <w:drawing>
                <wp:anchor distT="0" distB="0" distL="114300" distR="114300" simplePos="0" relativeHeight="251654656" behindDoc="0" locked="0" layoutInCell="1" allowOverlap="1" wp14:anchorId="0688ADFF" wp14:editId="4487B986">
                  <wp:simplePos x="0" y="0"/>
                  <wp:positionH relativeFrom="column">
                    <wp:posOffset>4034231</wp:posOffset>
                  </wp:positionH>
                  <wp:positionV relativeFrom="paragraph">
                    <wp:posOffset>-780237</wp:posOffset>
                  </wp:positionV>
                  <wp:extent cx="1581785" cy="445135"/>
                  <wp:effectExtent l="1485900" t="0" r="18415" b="12065"/>
                  <wp:wrapNone/>
                  <wp:docPr id="95"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81785" cy="445135"/>
                          </a:xfrm>
                          <a:prstGeom prst="borderCallout2">
                            <a:avLst>
                              <a:gd name="adj1" fmla="val 25676"/>
                              <a:gd name="adj2" fmla="val -4819"/>
                              <a:gd name="adj3" fmla="val 25676"/>
                              <a:gd name="adj4" fmla="val -50981"/>
                              <a:gd name="adj5" fmla="val 98856"/>
                              <a:gd name="adj6" fmla="val -93176"/>
                            </a:avLst>
                          </a:prstGeom>
                          <a:solidFill>
                            <a:srgbClr val="FFFFFF"/>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CC167D5" w14:textId="77777777" w:rsidR="00E24B85" w:rsidRDefault="00E24B85">
                              <w:pPr>
                                <w:jc w:val="center"/>
                                <w:rPr>
                                  <w:lang w:val="en-US"/>
                                </w:rPr>
                                <w:pPrChange w:id="586" w:author="Karolina Kaminska" w:date="2016-10-20T17:01:00Z">
                                  <w:pPr/>
                                </w:pPrChange>
                              </w:pPr>
                              <w:r>
                                <w:rPr>
                                  <w:lang w:val="en-US"/>
                                </w:rPr>
                                <w:t>Click here to confirm your choice</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0688ADFF"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AutoShape 27" o:spid="_x0000_s1026" type="#_x0000_t48" style="position:absolute;left:0;text-align:left;margin-left:317.65pt;margin-top:-61.45pt;width:124.55pt;height:35.0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" adj="-20126,21353,-11012,5546,-1041,5546" strokeweight=".26mm">
                  <v:stroke endcap="square"/>
                  <v:textbox>
                    <w:txbxContent>
                      <w:p w14:paraId="6CC167D5" w14:textId="77777777" w:rsidR="00E24B85" w:rsidRDefault="00E24B85">
                        <w:pPr>
                          <w:jc w:val="center"/>
                          <w:rPr>
                            <w:lang w:val="en-US"/>
                          </w:rPr>
                          <w:pPrChange w:id="587" w:author="Karolina Kaminska" w:date="2016-10-20T17:01:00Z">
                            <w:pPr/>
                          </w:pPrChange>
                        </w:pPr>
                        <w:r>
                          <w:rPr>
                            <w:lang w:val="en-US"/>
                          </w:rPr>
                          <w:t>Click here to confirm your choice</w:t>
                        </w:r>
                      </w:p>
                    </w:txbxContent>
                  </v:textbox>
                  <o:callout v:ext="edit" minusy="t"/>
                </v:shape>
              </w:pict>
            </mc:Fallback>
          </mc:AlternateContent>
        </w:r>
      </w:ins>
      <w:ins w:id="588" w:author="Karolina Kaminska" w:date="2016-10-19T13:49:00Z">
        <w:r>
          <w:rPr>
            <w:noProof/>
          </w:rPr>
          <mc:AlternateContent>
            <mc:Choice Requires="wps">
              <w:drawing>
                <wp:anchor distT="0" distB="0" distL="114300" distR="114300" simplePos="0" relativeHeight="251653632" behindDoc="0" locked="0" layoutInCell="1" allowOverlap="1" wp14:anchorId="25E511C3" wp14:editId="5FE735A3">
                  <wp:simplePos x="0" y="0"/>
                  <wp:positionH relativeFrom="column">
                    <wp:posOffset>1259205</wp:posOffset>
                  </wp:positionH>
                  <wp:positionV relativeFrom="paragraph">
                    <wp:posOffset>-1574546</wp:posOffset>
                  </wp:positionV>
                  <wp:extent cx="1724025" cy="676275"/>
                  <wp:effectExtent l="685800" t="1314450" r="28575" b="28575"/>
                  <wp:wrapNone/>
                  <wp:docPr id="93" name="Auto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24025" cy="676275"/>
                          </a:xfrm>
                          <a:prstGeom prst="borderCallout2">
                            <a:avLst>
                              <a:gd name="adj1" fmla="val 16903"/>
                              <a:gd name="adj2" fmla="val -4421"/>
                              <a:gd name="adj3" fmla="val 16903"/>
                              <a:gd name="adj4" fmla="val -22468"/>
                              <a:gd name="adj5" fmla="val -190236"/>
                              <a:gd name="adj6" fmla="val -38894"/>
                            </a:avLst>
                          </a:prstGeom>
                          <a:solidFill>
                            <a:srgbClr val="FFFFFF"/>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96F7892" w14:textId="77777777" w:rsidR="00E24B85" w:rsidRDefault="00E24B85" w:rsidP="00E05F17">
                              <w:pPr>
                                <w:jc w:val="center"/>
                                <w:rPr>
                                  <w:lang w:val="en-US"/>
                                </w:rPr>
                              </w:pPr>
                              <w:r>
                                <w:rPr>
                                  <w:lang w:val="en-US"/>
                                </w:rPr>
                                <w:t>Click on the corpus to view the information in the right menu</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25E511C3" id="AutoShape 26" o:spid="_x0000_s1027" type="#_x0000_t48" style="position:absolute;left:0;text-align:left;margin-left:99.15pt;margin-top:-124pt;width:135.75pt;height:53.2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" adj="-8401,-41091,-4853,3651,-955,3651" strokeweight=".26mm">
                  <v:stroke endcap="square"/>
                  <v:textbox>
                    <w:txbxContent>
                      <w:p w14:paraId="296F7892" w14:textId="77777777" w:rsidR="00E24B85" w:rsidRDefault="00E24B85" w:rsidP="00E05F17">
                        <w:pPr>
                          <w:jc w:val="center"/>
                          <w:rPr>
                            <w:lang w:val="en-US"/>
                          </w:rPr>
                        </w:pPr>
                        <w:r>
                          <w:rPr>
                            <w:lang w:val="en-US"/>
                          </w:rPr>
                          <w:t>Click on the corpus to view the information in the right menu</w:t>
                        </w:r>
                      </w:p>
                    </w:txbxContent>
                  </v:textbox>
                </v:shape>
              </w:pict>
            </mc:Fallback>
          </mc:AlternateContent>
        </w:r>
      </w:ins>
      <w:ins w:id="589" w:author="Karolina Kaminska" w:date="2016-10-19T13:21:00Z">
        <w:r w:rsidR="00F373F2">
          <w:rPr>
            <w:lang w:val="en-GB"/>
          </w:rPr>
          <w:t>Af</w:t>
        </w:r>
      </w:ins>
      <w:ins w:id="590" w:author="Karolina Kaminska" w:date="2016-10-19T17:45:00Z">
        <w:r w:rsidR="009E75F9">
          <w:rPr>
            <w:lang w:val="en-GB"/>
          </w:rPr>
          <w:t>t</w:t>
        </w:r>
      </w:ins>
      <w:ins w:id="591" w:author="Karolina Kaminska" w:date="2016-10-19T13:21:00Z">
        <w:r w:rsidR="00F373F2">
          <w:rPr>
            <w:lang w:val="en-GB"/>
          </w:rPr>
          <w:t>er you have chosen the corpus, a dialog with login request will appear.</w:t>
        </w:r>
      </w:ins>
    </w:p>
    <w:p w14:paraId="1A5C83B5" w14:textId="77777777" w:rsidR="00F373F2" w:rsidRDefault="00F373F2" w:rsidP="00F373F2">
      <w:pPr>
        <w:numPr>
          <w:ilvl w:val="0"/>
          <w:numId w:val="15"/>
        </w:numPr>
        <w:suppressAutoHyphens/>
        <w:jc w:val="both"/>
        <w:rPr>
          <w:ins w:id="592" w:author="Karolina Kaminska" w:date="2016-10-19T13:21:00Z"/>
          <w:b/>
          <w:lang w:val="en-GB"/>
        </w:rPr>
      </w:pPr>
      <w:ins w:id="593" w:author="Karolina Kaminska" w:date="2016-10-19T13:21:00Z">
        <w:r>
          <w:rPr>
            <w:lang w:val="en-GB"/>
          </w:rPr>
          <w:t xml:space="preserve">If the corpus is password protected, you have to enter your username and password in the fields </w:t>
        </w:r>
        <w:r>
          <w:rPr>
            <w:rStyle w:val="Menufunction"/>
            <w:rFonts w:cs="Arial Black"/>
            <w:szCs w:val="20"/>
            <w:lang w:val="en-US"/>
          </w:rPr>
          <w:t>Username</w:t>
        </w:r>
        <w:r>
          <w:rPr>
            <w:lang w:val="en-GB"/>
          </w:rPr>
          <w:t xml:space="preserve"> and </w:t>
        </w:r>
        <w:r>
          <w:rPr>
            <w:rStyle w:val="Menufunction"/>
            <w:rFonts w:cs="Arial Black"/>
            <w:szCs w:val="20"/>
            <w:lang w:val="en-US"/>
          </w:rPr>
          <w:t>Password</w:t>
        </w:r>
        <w:r>
          <w:rPr>
            <w:lang w:val="en-GB"/>
          </w:rPr>
          <w:t>, respectively</w:t>
        </w:r>
      </w:ins>
      <w:ins w:id="594" w:author="Karolina Kaminska" w:date="2016-10-19T13:44:00Z">
        <w:r w:rsidR="00CC620B">
          <w:rPr>
            <w:lang w:val="en-GB"/>
          </w:rPr>
          <w:t>,</w:t>
        </w:r>
      </w:ins>
      <w:ins w:id="595" w:author="Karolina Kaminska" w:date="2016-10-19T13:21:00Z">
        <w:r>
          <w:rPr>
            <w:lang w:val="en-GB"/>
          </w:rPr>
          <w:t xml:space="preserve"> and then click </w:t>
        </w:r>
        <w:r>
          <w:rPr>
            <w:rStyle w:val="Menufunction"/>
            <w:rFonts w:cs="Arial Black"/>
            <w:szCs w:val="20"/>
            <w:lang w:val="en-US"/>
          </w:rPr>
          <w:t>OK</w:t>
        </w:r>
        <w:r>
          <w:rPr>
            <w:rStyle w:val="Menufunction"/>
            <w:lang w:val="en-US"/>
          </w:rPr>
          <w:t>.</w:t>
        </w:r>
        <w:r>
          <w:rPr>
            <w:lang w:val="en-GB"/>
          </w:rPr>
          <w:t xml:space="preserve"> Please note: Check the website </w:t>
        </w:r>
        <w:r>
          <w:fldChar w:fldCharType="begin"/>
        </w:r>
        <w:r w:rsidRPr="005A7688">
          <w:rPr>
            <w:lang w:val="en-US"/>
          </w:rPr>
          <w:instrText xml:space="preserve"> HYPERLINK "http://www.corpora.uni-hamburg.de/" </w:instrText>
        </w:r>
        <w:r>
          <w:fldChar w:fldCharType="separate"/>
        </w:r>
        <w:r w:rsidRPr="00567244">
          <w:rPr>
            <w:rStyle w:val="Hyperlink"/>
            <w:lang w:val="en-US"/>
          </w:rPr>
          <w:t>www.corpora.uni-hamburg.de</w:t>
        </w:r>
        <w:r>
          <w:rPr>
            <w:rStyle w:val="Hyperlink"/>
            <w:lang w:val="en-US"/>
          </w:rPr>
          <w:fldChar w:fldCharType="end"/>
        </w:r>
        <w:r>
          <w:rPr>
            <w:rStyle w:val="Funotenzeichen1"/>
            <w:lang w:val="en-GB"/>
          </w:rPr>
          <w:footnoteReference w:id="1"/>
        </w:r>
        <w:r>
          <w:rPr>
            <w:lang w:val="en-GB"/>
          </w:rPr>
          <w:t xml:space="preserve"> (Section “</w:t>
        </w:r>
      </w:ins>
      <w:ins w:id="600" w:author="Karolina Kaminska" w:date="2016-10-19T13:45:00Z">
        <w:r w:rsidR="00CC620B">
          <w:rPr>
            <w:lang w:val="en-GB"/>
          </w:rPr>
          <w:t>Resources</w:t>
        </w:r>
      </w:ins>
      <w:ins w:id="601" w:author="Karolina Kaminska" w:date="2016-10-19T13:21:00Z">
        <w:r>
          <w:rPr>
            <w:lang w:val="en-GB"/>
          </w:rPr>
          <w:t>”) for access permission and/or contact information.</w:t>
        </w:r>
      </w:ins>
    </w:p>
    <w:p w14:paraId="6A357EFC" w14:textId="77777777" w:rsidR="00F373F2" w:rsidRDefault="00F373F2" w:rsidP="00F373F2">
      <w:pPr>
        <w:ind w:left="720"/>
        <w:jc w:val="both"/>
        <w:rPr>
          <w:ins w:id="602" w:author="Karolina Kaminska" w:date="2016-10-19T13:21:00Z"/>
          <w:b/>
          <w:lang w:val="en-GB"/>
        </w:rPr>
      </w:pPr>
    </w:p>
    <w:p w14:paraId="21556749" w14:textId="47F3293B" w:rsidR="00F373F2" w:rsidRPr="00567244" w:rsidRDefault="00F373F2" w:rsidP="00F373F2">
      <w:pPr>
        <w:numPr>
          <w:ilvl w:val="0"/>
          <w:numId w:val="15"/>
        </w:numPr>
        <w:suppressAutoHyphens/>
        <w:spacing w:after="240"/>
        <w:jc w:val="both"/>
        <w:rPr>
          <w:ins w:id="603" w:author="Karolina Kaminska" w:date="2016-10-19T13:21:00Z"/>
          <w:lang w:val="en-US"/>
        </w:rPr>
      </w:pPr>
      <w:ins w:id="604" w:author="Karolina Kaminska" w:date="2016-10-19T13:21:00Z">
        <w:r>
          <w:rPr>
            <w:lang w:val="en-GB"/>
          </w:rPr>
          <w:t xml:space="preserve">If the corpus is not password-protected (as is the case with the EXMARaLDA demo corpus), tick the box </w:t>
        </w:r>
        <w:r>
          <w:rPr>
            <w:rStyle w:val="Menufunction"/>
            <w:rFonts w:cs="Arial Black"/>
            <w:szCs w:val="20"/>
            <w:lang w:val="en-US"/>
          </w:rPr>
          <w:t>Anonymous login</w:t>
        </w:r>
        <w:r>
          <w:rPr>
            <w:lang w:val="en-GB"/>
          </w:rPr>
          <w:t xml:space="preserve"> to disable user authentication. Clicking on </w:t>
        </w:r>
        <w:r>
          <w:rPr>
            <w:rStyle w:val="Menufunction"/>
            <w:rFonts w:cs="Arial Black"/>
            <w:szCs w:val="20"/>
            <w:lang w:val="en-US"/>
          </w:rPr>
          <w:t>OK</w:t>
        </w:r>
        <w:r>
          <w:rPr>
            <w:lang w:val="en-GB"/>
          </w:rPr>
          <w:t xml:space="preserve"> will open the remote corpus and display it in the corpus list in the left upper corner of the EXAKT window (compare also: screenshot in</w:t>
        </w:r>
      </w:ins>
      <w:ins w:id="605" w:author="Karolina Kaminska" w:date="2016-10-19T13:52:00Z">
        <w:r w:rsidR="00E05F17">
          <w:rPr>
            <w:lang w:val="en-GB"/>
          </w:rPr>
          <w:t xml:space="preserve"> section </w:t>
        </w:r>
        <w:r w:rsidR="00E05F17">
          <w:rPr>
            <w:lang w:val="en-GB"/>
          </w:rPr>
          <w:fldChar w:fldCharType="begin"/>
        </w:r>
        <w:r w:rsidR="00E05F17">
          <w:rPr>
            <w:lang w:val="en-GB"/>
          </w:rPr>
          <w:instrText xml:space="preserve"> REF _Ref464648480 \h </w:instrText>
        </w:r>
      </w:ins>
      <w:r w:rsidR="00E05F17">
        <w:rPr>
          <w:lang w:val="en-GB"/>
        </w:rPr>
      </w:r>
      <w:r w:rsidR="00E05F17">
        <w:rPr>
          <w:lang w:val="en-GB"/>
        </w:rPr>
        <w:fldChar w:fldCharType="separate"/>
      </w:r>
      <w:ins w:id="606" w:author="Karolina Kaminska" w:date="2016-10-19T13:52:00Z">
        <w:r w:rsidR="00E05F17">
          <w:rPr>
            <w:lang w:val="en-GB"/>
          </w:rPr>
          <w:t>1.</w:t>
        </w:r>
      </w:ins>
      <w:ins w:id="607" w:author="fsnv625" w:date="2016-11-15T14:27:00Z">
        <w:r w:rsidR="00225F59">
          <w:rPr>
            <w:lang w:val="en-GB"/>
          </w:rPr>
          <w:t>4</w:t>
        </w:r>
      </w:ins>
      <w:ins w:id="608" w:author="Karolina Kaminska" w:date="2016-10-19T13:52:00Z">
        <w:del w:id="609" w:author="fsnv625" w:date="2016-11-15T14:27:00Z">
          <w:r w:rsidR="00E05F17" w:rsidDel="00225F59">
            <w:rPr>
              <w:lang w:val="en-GB"/>
            </w:rPr>
            <w:delText>3.</w:delText>
          </w:r>
        </w:del>
        <w:r w:rsidR="00E05F17">
          <w:rPr>
            <w:lang w:val="en-GB"/>
          </w:rPr>
          <w:t xml:space="preserve"> "Generating a word list</w:t>
        </w:r>
        <w:r w:rsidR="00E05F17">
          <w:rPr>
            <w:lang w:val="en-GB"/>
          </w:rPr>
          <w:fldChar w:fldCharType="end"/>
        </w:r>
        <w:r w:rsidR="00E05F17">
          <w:rPr>
            <w:lang w:val="en-GB"/>
          </w:rPr>
          <w:t>”</w:t>
        </w:r>
      </w:ins>
      <w:ins w:id="610" w:author="Karolina Kaminska" w:date="2016-10-19T13:21:00Z">
        <w:r>
          <w:rPr>
            <w:lang w:val="en-GB"/>
          </w:rPr>
          <w:t>):</w:t>
        </w:r>
      </w:ins>
    </w:p>
    <w:p w14:paraId="646817E9" w14:textId="77777777" w:rsidR="00F373F2" w:rsidRDefault="00F373F2" w:rsidP="00F373F2">
      <w:pPr>
        <w:spacing w:before="240"/>
        <w:jc w:val="center"/>
        <w:rPr>
          <w:ins w:id="611" w:author="Karolina Kaminska" w:date="2016-10-19T13:21:00Z"/>
        </w:rPr>
      </w:pPr>
      <w:ins w:id="612" w:author="Karolina Kaminska" w:date="2016-10-19T13:21:00Z">
        <w:r>
          <w:rPr>
            <w:noProof/>
          </w:rPr>
          <w:drawing>
            <wp:inline distT="0" distB="0" distL="0" distR="0" wp14:anchorId="44019936" wp14:editId="0C5F9525">
              <wp:extent cx="2980690" cy="1508125"/>
              <wp:effectExtent l="0" t="0" r="0" b="0"/>
              <wp:docPr id="91"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80690" cy="1508125"/>
                      </a:xfrm>
                      <a:prstGeom prst="rect">
                        <a:avLst/>
                      </a:prstGeom>
                      <a:solidFill>
                        <a:srgbClr val="FFFFFF">
                          <a:alpha val="0"/>
                        </a:srgbClr>
                      </a:solidFill>
                      <a:ln>
                        <a:noFill/>
                      </a:ln>
                    </pic:spPr>
                  </pic:pic>
                </a:graphicData>
              </a:graphic>
            </wp:inline>
          </w:drawing>
        </w:r>
      </w:ins>
    </w:p>
    <w:p w14:paraId="086A2EEC" w14:textId="77777777" w:rsidR="00F373F2" w:rsidRPr="00567244" w:rsidRDefault="00F373F2" w:rsidP="00F373F2">
      <w:pPr>
        <w:spacing w:before="240"/>
        <w:jc w:val="both"/>
        <w:rPr>
          <w:ins w:id="613" w:author="Karolina Kaminska" w:date="2016-10-19T13:21:00Z"/>
          <w:lang w:val="en-US"/>
        </w:rPr>
      </w:pPr>
      <w:ins w:id="614" w:author="Karolina Kaminska" w:date="2016-10-19T13:21:00Z">
        <w:r>
          <w:rPr>
            <w:lang w:val="en-GB"/>
          </w:rPr>
          <w:t xml:space="preserve">You can then work with this corpus in the usual way, i.e. as if it was on your local computer. </w:t>
        </w:r>
      </w:ins>
    </w:p>
    <w:p w14:paraId="6C96CF13" w14:textId="2F24882E" w:rsidR="00F373F2" w:rsidRPr="00F373F2" w:rsidDel="001E34C0" w:rsidRDefault="0069333E">
      <w:pPr>
        <w:pStyle w:val="berschrift2"/>
        <w:rPr>
          <w:ins w:id="615" w:author="Karolina Kaminska" w:date="2016-10-19T13:21:00Z"/>
          <w:del w:id="616" w:author="fsnv625" w:date="2016-12-06T15:47:00Z"/>
          <w:lang w:val="en-US"/>
          <w:rPrChange w:id="617" w:author="Karolina Kaminska" w:date="2016-10-19T13:21:00Z">
            <w:rPr>
              <w:ins w:id="618" w:author="Karolina Kaminska" w:date="2016-10-19T13:21:00Z"/>
              <w:del w:id="619" w:author="fsnv625" w:date="2016-12-06T15:47:00Z"/>
              <w:lang w:val="en-GB"/>
            </w:rPr>
          </w:rPrChange>
        </w:rPr>
        <w:pPrChange w:id="620" w:author="Karolina Kaminska" w:date="2016-10-19T15:47:00Z">
          <w:pPr/>
        </w:pPrChange>
      </w:pPr>
      <w:commentRangeStart w:id="621"/>
      <w:ins w:id="622" w:author="Karolina Kaminska" w:date="2016-10-19T15:47:00Z">
        <w:del w:id="623" w:author="fsnv625" w:date="2016-12-06T15:47:00Z">
          <w:r w:rsidDel="001E34C0">
            <w:rPr>
              <w:lang w:val="en-GB"/>
            </w:rPr>
            <w:lastRenderedPageBreak/>
            <w:delText>1.</w:delText>
          </w:r>
          <w:commentRangeStart w:id="624"/>
          <w:r w:rsidDel="001E34C0">
            <w:rPr>
              <w:lang w:val="en-GB"/>
            </w:rPr>
            <w:delText>2</w:delText>
          </w:r>
        </w:del>
      </w:ins>
      <w:commentRangeEnd w:id="624"/>
      <w:del w:id="625" w:author="fsnv625" w:date="2016-12-06T15:47:00Z">
        <w:r w:rsidR="00F27D03" w:rsidDel="001E34C0">
          <w:rPr>
            <w:rStyle w:val="Kommentarzeichen"/>
            <w:rFonts w:cs="Times New Roman"/>
            <w:b w:val="0"/>
            <w:bCs w:val="0"/>
            <w:iCs w:val="0"/>
            <w:color w:val="auto"/>
          </w:rPr>
          <w:commentReference w:id="624"/>
        </w:r>
      </w:del>
      <w:ins w:id="626" w:author="Karolina Kaminska" w:date="2016-10-19T15:47:00Z">
        <w:del w:id="627" w:author="fsnv625" w:date="2016-12-06T15:47:00Z">
          <w:r w:rsidDel="001E34C0">
            <w:rPr>
              <w:lang w:val="en-GB"/>
            </w:rPr>
            <w:delText>.</w:delText>
          </w:r>
        </w:del>
      </w:ins>
      <w:ins w:id="628" w:author="Timm Lehmberg" w:date="2016-10-24T13:46:00Z">
        <w:del w:id="629" w:author="fsnv625" w:date="2016-12-06T15:47:00Z">
          <w:r w:rsidR="004A6AFB" w:rsidDel="001E34C0">
            <w:rPr>
              <w:lang w:val="en-GB"/>
            </w:rPr>
            <w:delText>3</w:delText>
          </w:r>
        </w:del>
      </w:ins>
      <w:ins w:id="630" w:author="Karolina Kaminska" w:date="2016-10-19T15:47:00Z">
        <w:del w:id="631" w:author="fsnv625" w:date="2016-12-06T15:47:00Z">
          <w:r w:rsidDel="001E34C0">
            <w:rPr>
              <w:lang w:val="en-GB"/>
            </w:rPr>
            <w:delText xml:space="preserve"> </w:delText>
          </w:r>
          <w:r w:rsidRPr="0069333E" w:rsidDel="001E34C0">
            <w:rPr>
              <w:lang w:val="en-GB"/>
              <w:rPrChange w:id="632" w:author="Karolina Kaminska" w:date="2016-10-19T15:47:00Z">
                <w:rPr>
                  <w:b/>
                  <w:bCs/>
                  <w:iCs/>
                  <w:lang w:val="en-US"/>
                </w:rPr>
              </w:rPrChange>
            </w:rPr>
            <w:delText xml:space="preserve">Opening a database corpus </w:delText>
          </w:r>
        </w:del>
      </w:ins>
      <w:commentRangeEnd w:id="621"/>
      <w:del w:id="633" w:author="fsnv625" w:date="2016-12-06T15:47:00Z">
        <w:r w:rsidR="00417625" w:rsidDel="001E34C0">
          <w:rPr>
            <w:rStyle w:val="Kommentarzeichen"/>
            <w:rFonts w:cs="Times New Roman"/>
            <w:b w:val="0"/>
            <w:bCs w:val="0"/>
            <w:iCs w:val="0"/>
            <w:color w:val="auto"/>
          </w:rPr>
          <w:commentReference w:id="621"/>
        </w:r>
      </w:del>
    </w:p>
    <w:p w14:paraId="709306B5" w14:textId="2850AD5F" w:rsidR="009E75F9" w:rsidDel="001E34C0" w:rsidRDefault="009E75F9" w:rsidP="009E75F9">
      <w:pPr>
        <w:rPr>
          <w:del w:id="634" w:author="fsnv625" w:date="2016-12-06T15:47:00Z"/>
          <w:lang w:val="en-GB"/>
        </w:rPr>
      </w:pPr>
      <w:commentRangeStart w:id="635"/>
      <w:del w:id="636" w:author="fsnv625" w:date="2016-12-06T15:47:00Z">
        <w:r w:rsidDel="001E34C0">
          <w:rPr>
            <w:lang w:val="en-GB"/>
          </w:rPr>
          <w:delText xml:space="preserve">  </w:delText>
        </w:r>
      </w:del>
    </w:p>
    <w:p w14:paraId="537542DE" w14:textId="759BFD38" w:rsidR="00E343D8" w:rsidDel="001E34C0" w:rsidRDefault="009E75F9">
      <w:pPr>
        <w:jc w:val="both"/>
        <w:rPr>
          <w:ins w:id="637" w:author="Karolina Kaminska" w:date="2016-10-20T17:16:00Z"/>
          <w:del w:id="638" w:author="fsnv625" w:date="2016-12-06T15:47:00Z"/>
          <w:lang w:val="en-GB"/>
        </w:rPr>
        <w:pPrChange w:id="639" w:author="Karolina Kaminska" w:date="2016-10-20T17:16:00Z">
          <w:pPr>
            <w:pStyle w:val="berschrift2"/>
          </w:pPr>
        </w:pPrChange>
      </w:pPr>
      <w:ins w:id="640" w:author="Karolina Kaminska" w:date="2016-10-19T17:44:00Z">
        <w:del w:id="641" w:author="fsnv625" w:date="2016-12-06T15:47:00Z">
          <w:r w:rsidDel="001E34C0">
            <w:rPr>
              <w:lang w:val="en-GB"/>
            </w:rPr>
            <w:delText>Database corpora available in EXAKT: Demo</w:delText>
          </w:r>
        </w:del>
      </w:ins>
      <w:ins w:id="642" w:author="Karolina Kaminska" w:date="2016-10-19T17:46:00Z">
        <w:del w:id="643" w:author="fsnv625" w:date="2016-12-06T15:47:00Z">
          <w:r w:rsidDel="001E34C0">
            <w:rPr>
              <w:lang w:val="en-GB"/>
            </w:rPr>
            <w:delText xml:space="preserve"> C</w:delText>
          </w:r>
        </w:del>
      </w:ins>
      <w:ins w:id="644" w:author="Karolina Kaminska" w:date="2016-10-19T17:44:00Z">
        <w:del w:id="645" w:author="fsnv625" w:date="2016-12-06T15:47:00Z">
          <w:r w:rsidDel="001E34C0">
            <w:rPr>
              <w:lang w:val="en-GB"/>
            </w:rPr>
            <w:delText xml:space="preserve">orpus, HAMATAC. Click on </w:delText>
          </w:r>
        </w:del>
      </w:ins>
      <w:ins w:id="646" w:author="Karolina Kaminska" w:date="2016-10-19T17:45:00Z">
        <w:del w:id="647" w:author="fsnv625" w:date="2016-12-06T15:47:00Z">
          <w:r w:rsidRPr="00E343D8" w:rsidDel="001E34C0">
            <w:rPr>
              <w:rStyle w:val="Menufunction"/>
              <w:szCs w:val="20"/>
              <w:lang w:val="en-US" w:eastAsia="en-US"/>
              <w:rPrChange w:id="648" w:author="Karolina Kaminska" w:date="2016-10-20T17:16:00Z">
                <w:rPr>
                  <w:lang w:val="en-GB"/>
                </w:rPr>
              </w:rPrChange>
            </w:rPr>
            <w:delText>Catalog lookup…</w:delText>
          </w:r>
          <w:r w:rsidDel="001E34C0">
            <w:rPr>
              <w:lang w:val="en-GB"/>
            </w:rPr>
            <w:delText xml:space="preserve"> then,</w:delText>
          </w:r>
        </w:del>
      </w:ins>
      <w:ins w:id="649" w:author="Karolina Kaminska" w:date="2016-10-19T17:46:00Z">
        <w:del w:id="650" w:author="fsnv625" w:date="2016-12-06T15:47:00Z">
          <w:r w:rsidDel="001E34C0">
            <w:rPr>
              <w:lang w:val="en-GB"/>
            </w:rPr>
            <w:delText xml:space="preserve"> proceed </w:delText>
          </w:r>
        </w:del>
      </w:ins>
      <w:ins w:id="651" w:author="Karolina Kaminska" w:date="2016-10-19T17:45:00Z">
        <w:del w:id="652" w:author="fsnv625" w:date="2016-12-06T15:47:00Z">
          <w:r w:rsidDel="001E34C0">
            <w:rPr>
              <w:lang w:val="en-GB"/>
            </w:rPr>
            <w:delText>analogous</w:delText>
          </w:r>
        </w:del>
      </w:ins>
      <w:ins w:id="653" w:author="Karolina Kaminska" w:date="2016-10-19T17:46:00Z">
        <w:del w:id="654" w:author="fsnv625" w:date="2016-12-06T15:47:00Z">
          <w:r w:rsidDel="001E34C0">
            <w:rPr>
              <w:lang w:val="en-GB"/>
            </w:rPr>
            <w:delText xml:space="preserve">ly to steps described in Section </w:delText>
          </w:r>
        </w:del>
      </w:ins>
      <w:ins w:id="655" w:author="Karolina Kaminska" w:date="2016-10-19T17:47:00Z">
        <w:del w:id="656" w:author="fsnv625" w:date="2016-12-06T15:47:00Z">
          <w:r w:rsidDel="001E34C0">
            <w:rPr>
              <w:lang w:val="en-GB"/>
            </w:rPr>
            <w:fldChar w:fldCharType="begin"/>
          </w:r>
          <w:r w:rsidDel="001E34C0">
            <w:rPr>
              <w:lang w:val="en-GB"/>
            </w:rPr>
            <w:delInstrText xml:space="preserve"> REF _Ref464662569 \h </w:delInstrText>
          </w:r>
        </w:del>
      </w:ins>
      <w:del w:id="657" w:author="fsnv625" w:date="2016-12-06T15:47:00Z">
        <w:r w:rsidDel="001E34C0">
          <w:rPr>
            <w:lang w:val="en-GB"/>
          </w:rPr>
        </w:r>
        <w:r w:rsidDel="001E34C0">
          <w:rPr>
            <w:lang w:val="en-GB"/>
          </w:rPr>
          <w:fldChar w:fldCharType="separate"/>
        </w:r>
      </w:del>
      <w:ins w:id="658" w:author="Karolina Kaminska" w:date="2016-10-19T17:47:00Z">
        <w:del w:id="659" w:author="fsnv625" w:date="2016-12-06T15:47:00Z">
          <w:r w:rsidDel="001E34C0">
            <w:rPr>
              <w:lang w:val="en-GB"/>
            </w:rPr>
            <w:delText>1.1. "Opening an existing corpus</w:delText>
          </w:r>
          <w:r w:rsidDel="001E34C0">
            <w:rPr>
              <w:lang w:val="en-GB"/>
            </w:rPr>
            <w:fldChar w:fldCharType="end"/>
          </w:r>
          <w:r w:rsidDel="001E34C0">
            <w:rPr>
              <w:lang w:val="en-GB"/>
            </w:rPr>
            <w:delText xml:space="preserve">”. </w:delText>
          </w:r>
        </w:del>
      </w:ins>
      <w:commentRangeEnd w:id="635"/>
    </w:p>
    <w:p w14:paraId="549314E4" w14:textId="77777777" w:rsidR="00F373F2" w:rsidDel="009E75F9" w:rsidRDefault="009E75F9" w:rsidP="009E75F9">
      <w:pPr>
        <w:rPr>
          <w:del w:id="660" w:author="Karolina Kaminska" w:date="2016-10-19T17:48:00Z"/>
          <w:lang w:val="en-GB"/>
        </w:rPr>
      </w:pPr>
      <w:bookmarkStart w:id="661" w:name="_Toc465249088"/>
      <w:bookmarkStart w:id="662" w:name="_Toc465770847"/>
      <w:bookmarkStart w:id="663" w:name="_Toc465770882"/>
      <w:ins w:id="664" w:author="Karolina Kaminska" w:date="2016-10-19T17:47:00Z">
        <w:r>
          <w:rPr>
            <w:rStyle w:val="Kommentarzeichen"/>
          </w:rPr>
          <w:commentReference w:id="635"/>
        </w:r>
      </w:ins>
      <w:bookmarkEnd w:id="661"/>
      <w:bookmarkEnd w:id="662"/>
      <w:bookmarkEnd w:id="663"/>
    </w:p>
    <w:p w14:paraId="29954B4B" w14:textId="77777777" w:rsidR="009E75F9" w:rsidDel="0069333E" w:rsidRDefault="009E75F9">
      <w:pPr>
        <w:rPr>
          <w:del w:id="665" w:author="Karolina Kaminska" w:date="2016-10-19T13:55:00Z"/>
          <w:lang w:val="en-GB"/>
        </w:rPr>
        <w:pPrChange w:id="666" w:author="Karolina Kaminska" w:date="2016-10-19T17:48:00Z">
          <w:pPr>
            <w:pStyle w:val="berschrift2"/>
          </w:pPr>
        </w:pPrChange>
      </w:pPr>
    </w:p>
    <w:p w14:paraId="5F763544" w14:textId="7C4E3F62" w:rsidR="00004249" w:rsidRDefault="00004249" w:rsidP="0017743F">
      <w:pPr>
        <w:pStyle w:val="berschrift2"/>
        <w:rPr>
          <w:lang w:val="en-GB"/>
        </w:rPr>
      </w:pPr>
      <w:bookmarkStart w:id="667" w:name="_1.3._Generating_a"/>
      <w:bookmarkStart w:id="668" w:name="_Ref464648480"/>
      <w:bookmarkStart w:id="669" w:name="_Toc468802717"/>
      <w:bookmarkEnd w:id="667"/>
      <w:r>
        <w:rPr>
          <w:lang w:val="en-GB"/>
        </w:rPr>
        <w:t>1.</w:t>
      </w:r>
      <w:ins w:id="670" w:author="fsnv625" w:date="2016-12-06T15:47:00Z">
        <w:r w:rsidR="001E34C0">
          <w:rPr>
            <w:lang w:val="en-GB"/>
          </w:rPr>
          <w:t>3</w:t>
        </w:r>
      </w:ins>
      <w:ins w:id="671" w:author="Timm Lehmberg" w:date="2016-10-24T13:46:00Z">
        <w:del w:id="672" w:author="fsnv625" w:date="2016-12-06T15:47:00Z">
          <w:r w:rsidR="004A6AFB" w:rsidDel="001E34C0">
            <w:rPr>
              <w:lang w:val="en-GB"/>
            </w:rPr>
            <w:delText>4</w:delText>
          </w:r>
        </w:del>
      </w:ins>
      <w:del w:id="673" w:author="Timm Lehmberg" w:date="2016-10-24T13:46:00Z">
        <w:r w:rsidDel="004A6AFB">
          <w:rPr>
            <w:lang w:val="en-GB"/>
          </w:rPr>
          <w:delText>3</w:delText>
        </w:r>
      </w:del>
      <w:del w:id="674" w:author="Anne Ferger" w:date="2016-11-01T13:38:00Z">
        <w:r w:rsidDel="00DE49FA">
          <w:rPr>
            <w:lang w:val="en-GB"/>
          </w:rPr>
          <w:delText>.</w:delText>
        </w:r>
      </w:del>
      <w:r>
        <w:rPr>
          <w:lang w:val="en-GB"/>
        </w:rPr>
        <w:t xml:space="preserve"> Generating a word list</w:t>
      </w:r>
      <w:bookmarkEnd w:id="668"/>
      <w:bookmarkEnd w:id="669"/>
    </w:p>
    <w:p w14:paraId="54E6544F" w14:textId="77777777" w:rsidR="00004249" w:rsidRDefault="00004249" w:rsidP="00004249">
      <w:pPr>
        <w:jc w:val="both"/>
        <w:rPr>
          <w:lang w:val="en-GB"/>
        </w:rPr>
      </w:pPr>
      <w:r>
        <w:rPr>
          <w:lang w:val="en-GB"/>
        </w:rPr>
        <w:t>After a corpus has been read and indexed, EXAKT checks whether the transcriptions in it have been segmented for words. This is the case if an appropriate segmentation algorithm has been used for the generation of segmented transcriptions. For instance, all HIAT corpora available from the SFB 538, including the D</w:t>
      </w:r>
      <w:del w:id="675" w:author="Karolina Kaminska" w:date="2016-10-19T17:07:00Z">
        <w:r w:rsidDel="000B3CD1">
          <w:rPr>
            <w:lang w:val="en-GB"/>
          </w:rPr>
          <w:delText>EMO</w:delText>
        </w:r>
      </w:del>
      <w:ins w:id="676" w:author="Karolina Kaminska" w:date="2016-10-19T17:07:00Z">
        <w:r w:rsidR="000B3CD1">
          <w:rPr>
            <w:lang w:val="en-GB"/>
          </w:rPr>
          <w:t>emo</w:t>
        </w:r>
      </w:ins>
      <w:r>
        <w:rPr>
          <w:lang w:val="en-GB"/>
        </w:rPr>
        <w:t xml:space="preserve"> corpus, have this kind of word segmentation. If a corpus has been segmented for words, EXAKT asks you whether you want to create a word list for it.</w:t>
      </w:r>
    </w:p>
    <w:p w14:paraId="233D360A" w14:textId="77777777" w:rsidR="00004249" w:rsidRDefault="00004249" w:rsidP="00004249">
      <w:pPr>
        <w:jc w:val="both"/>
        <w:rPr>
          <w:lang w:val="en-GB"/>
        </w:rPr>
      </w:pPr>
    </w:p>
    <w:p w14:paraId="7E4EE137" w14:textId="77777777" w:rsidR="00004249" w:rsidRDefault="00B1160D" w:rsidP="00004249">
      <w:pPr>
        <w:jc w:val="center"/>
        <w:rPr>
          <w:lang w:val="en-GB"/>
        </w:rPr>
      </w:pPr>
      <w:r>
        <w:rPr>
          <w:noProof/>
        </w:rPr>
        <w:drawing>
          <wp:inline distT="0" distB="0" distL="0" distR="0" wp14:anchorId="49E96ED4" wp14:editId="1B4D924F">
            <wp:extent cx="2924175" cy="1314450"/>
            <wp:effectExtent l="0" t="0" r="9525"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924175" cy="1314450"/>
                    </a:xfrm>
                    <a:prstGeom prst="rect">
                      <a:avLst/>
                    </a:prstGeom>
                  </pic:spPr>
                </pic:pic>
              </a:graphicData>
            </a:graphic>
          </wp:inline>
        </w:drawing>
      </w:r>
    </w:p>
    <w:p w14:paraId="3322F50A" w14:textId="77777777" w:rsidR="00004249" w:rsidRDefault="00004249" w:rsidP="00004249">
      <w:pPr>
        <w:jc w:val="center"/>
        <w:rPr>
          <w:lang w:val="en-GB"/>
        </w:rPr>
      </w:pPr>
    </w:p>
    <w:p w14:paraId="5F1F566D" w14:textId="77777777" w:rsidR="00004249" w:rsidRDefault="00004249" w:rsidP="00004249">
      <w:pPr>
        <w:jc w:val="both"/>
        <w:rPr>
          <w:lang w:val="en-GB"/>
        </w:rPr>
      </w:pPr>
      <w:r>
        <w:rPr>
          <w:lang w:val="en-GB"/>
        </w:rPr>
        <w:t xml:space="preserve">If you choose </w:t>
      </w:r>
      <w:r w:rsidRPr="00D45B34">
        <w:rPr>
          <w:rStyle w:val="Menufunction"/>
          <w:szCs w:val="20"/>
          <w:lang w:val="en-US" w:eastAsia="en-US"/>
          <w:rPrChange w:id="677" w:author="Karolina Kaminska" w:date="2016-10-19T12:13:00Z">
            <w:rPr>
              <w:rStyle w:val="Bedienungselement"/>
            </w:rPr>
          </w:rPrChange>
        </w:rPr>
        <w:t>Yes</w:t>
      </w:r>
      <w:r>
        <w:rPr>
          <w:lang w:val="en-GB"/>
        </w:rPr>
        <w:t>, the word list will be created and displayed in the word list section of EXAKT.</w:t>
      </w:r>
    </w:p>
    <w:p w14:paraId="50436C9D" w14:textId="77777777" w:rsidR="00004249" w:rsidRDefault="00004249" w:rsidP="00004249">
      <w:pPr>
        <w:jc w:val="both"/>
        <w:rPr>
          <w:lang w:val="en-GB"/>
        </w:rPr>
      </w:pPr>
    </w:p>
    <w:p w14:paraId="45AA94C8" w14:textId="77777777" w:rsidR="00004249" w:rsidRDefault="000B3CD1" w:rsidP="00004249">
      <w:pPr>
        <w:jc w:val="center"/>
        <w:rPr>
          <w:lang w:val="en-GB"/>
        </w:rPr>
      </w:pPr>
      <w:r>
        <w:rPr>
          <w:noProof/>
        </w:rPr>
        <mc:AlternateContent>
          <mc:Choice Requires="wps">
            <w:drawing>
              <wp:anchor distT="0" distB="0" distL="114300" distR="114300" simplePos="0" relativeHeight="251648512" behindDoc="0" locked="0" layoutInCell="1" allowOverlap="1" wp14:anchorId="09F2ABA2" wp14:editId="3DAF0B8A">
                <wp:simplePos x="0" y="0"/>
                <wp:positionH relativeFrom="column">
                  <wp:posOffset>4396105</wp:posOffset>
                </wp:positionH>
                <wp:positionV relativeFrom="paragraph">
                  <wp:posOffset>1196975</wp:posOffset>
                </wp:positionV>
                <wp:extent cx="914400" cy="274320"/>
                <wp:effectExtent l="0" t="0" r="19050" b="11430"/>
                <wp:wrapNone/>
                <wp:docPr id="82"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74320"/>
                        </a:xfrm>
                        <a:prstGeom prst="rect">
                          <a:avLst/>
                        </a:prstGeom>
                        <a:solidFill>
                          <a:srgbClr val="FFFFFF"/>
                        </a:solidFill>
                        <a:ln w="9525">
                          <a:solidFill>
                            <a:srgbClr val="000000"/>
                          </a:solidFill>
                          <a:miter lim="800000"/>
                          <a:headEnd/>
                          <a:tailEnd/>
                        </a:ln>
                      </wps:spPr>
                      <wps:txbx>
                        <w:txbxContent>
                          <w:p w14:paraId="76D39DF5" w14:textId="77777777" w:rsidR="00E24B85" w:rsidRDefault="00E24B85" w:rsidP="00097A22">
                            <w:r>
                              <w:t>Word list</w:t>
                            </w:r>
                            <w:ins w:id="678" w:author="Karolina Kaminska" w:date="2016-10-19T17:08:00Z">
                              <w:r>
                                <w:t>(s)</w:t>
                              </w:r>
                            </w:ins>
                            <w:del w:id="679" w:author="Karolina Kaminska" w:date="2016-10-19T17:08:00Z">
                              <w:r w:rsidDel="000B3CD1">
                                <w:delText>s</w:delText>
                              </w:r>
                            </w:del>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F2ABA2" id="_x0000_t202" coordsize="21600,21600" o:spt="202" path="m,l,21600r21600,l21600,xe">
                <v:stroke joinstyle="miter"/>
                <v:path gradientshapeok="t" o:connecttype="rect"/>
              </v:shapetype>
              <v:shape id="Text Box 35" o:spid="_x0000_s1028" type="#_x0000_t202" style="position:absolute;left:0;text-align:left;margin-left:346.15pt;margin-top:94.25pt;width:1in;height:21.6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">
                <v:textbox>
                  <w:txbxContent>
                    <w:p w14:paraId="76D39DF5" w14:textId="77777777" w:rsidR="00E24B85" w:rsidRDefault="00E24B85" w:rsidP="00097A22">
                      <w:r>
                        <w:t>Word list</w:t>
                      </w:r>
                      <w:ins w:id="680" w:author="Karolina Kaminska" w:date="2016-10-19T17:08:00Z">
                        <w:r>
                          <w:t>(s)</w:t>
                        </w:r>
                      </w:ins>
                      <w:del w:id="681" w:author="Karolina Kaminska" w:date="2016-10-19T17:08:00Z">
                        <w:r w:rsidDel="000B3CD1">
                          <w:delText>s</w:delText>
                        </w:r>
                      </w:del>
                    </w:p>
                  </w:txbxContent>
                </v:textbox>
              </v:shape>
            </w:pict>
          </mc:Fallback>
        </mc:AlternateContent>
      </w:r>
      <w:r>
        <w:rPr>
          <w:noProof/>
        </w:rPr>
        <mc:AlternateContent>
          <mc:Choice Requires="wps">
            <w:drawing>
              <wp:anchor distT="0" distB="0" distL="114300" distR="114300" simplePos="0" relativeHeight="251646464" behindDoc="0" locked="0" layoutInCell="1" allowOverlap="1" wp14:anchorId="7F5A94FB" wp14:editId="511257F2">
                <wp:simplePos x="0" y="0"/>
                <wp:positionH relativeFrom="column">
                  <wp:posOffset>2710180</wp:posOffset>
                </wp:positionH>
                <wp:positionV relativeFrom="paragraph">
                  <wp:posOffset>549275</wp:posOffset>
                </wp:positionV>
                <wp:extent cx="1866900" cy="551815"/>
                <wp:effectExtent l="0" t="57150" r="19050" b="38735"/>
                <wp:wrapNone/>
                <wp:docPr id="83"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866900" cy="551815"/>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5BA13D" id="Line 34" o:spid="_x0000_s1026" style="position:absolute;flip:x y;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4pt,43.25pt" to="360.4pt,8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" strokecolor="red" strokeweight="4.5pt">
                <v:stroke endarrow="block"/>
              </v:line>
            </w:pict>
          </mc:Fallback>
        </mc:AlternateContent>
      </w:r>
      <w:r w:rsidR="00B1160D">
        <w:rPr>
          <w:noProof/>
        </w:rPr>
        <w:drawing>
          <wp:inline distT="0" distB="0" distL="0" distR="0" wp14:anchorId="47C4B502" wp14:editId="6060DC40">
            <wp:extent cx="2516428" cy="2529707"/>
            <wp:effectExtent l="0" t="0" r="0" b="4445"/>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517885" cy="2531172"/>
                    </a:xfrm>
                    <a:prstGeom prst="rect">
                      <a:avLst/>
                    </a:prstGeom>
                  </pic:spPr>
                </pic:pic>
              </a:graphicData>
            </a:graphic>
          </wp:inline>
        </w:drawing>
      </w:r>
    </w:p>
    <w:p w14:paraId="3C1A9D04" w14:textId="77777777" w:rsidR="00D61806" w:rsidRDefault="00D61806" w:rsidP="00004249">
      <w:pPr>
        <w:jc w:val="center"/>
        <w:rPr>
          <w:lang w:val="en-GB"/>
        </w:rPr>
      </w:pPr>
    </w:p>
    <w:p w14:paraId="64066C8E" w14:textId="0237C88F" w:rsidR="00D61806" w:rsidRPr="00004249" w:rsidRDefault="00D61806" w:rsidP="00D61806">
      <w:pPr>
        <w:jc w:val="both"/>
        <w:rPr>
          <w:lang w:val="en-GB"/>
        </w:rPr>
      </w:pPr>
      <w:r>
        <w:rPr>
          <w:lang w:val="en-GB"/>
        </w:rPr>
        <w:t xml:space="preserve">Double click on the word list to display it. See below for an explanation of </w:t>
      </w:r>
      <w:ins w:id="682" w:author="Timm Lehmberg" w:date="2016-11-07T11:09:00Z">
        <w:r w:rsidR="00B22459">
          <w:rPr>
            <w:lang w:val="en-GB"/>
          </w:rPr>
          <w:fldChar w:fldCharType="begin"/>
        </w:r>
        <w:r w:rsidR="00B22459">
          <w:rPr>
            <w:lang w:val="en-GB"/>
          </w:rPr>
          <w:instrText xml:space="preserve"> HYPERLINK  \l "_78._USING_WORD" </w:instrText>
        </w:r>
        <w:r w:rsidR="00B22459">
          <w:rPr>
            <w:lang w:val="en-GB"/>
          </w:rPr>
          <w:fldChar w:fldCharType="separate"/>
        </w:r>
        <w:r w:rsidRPr="00B22459">
          <w:rPr>
            <w:rStyle w:val="Hyperlink"/>
            <w:lang w:val="en-GB"/>
          </w:rPr>
          <w:t>how to use word lists</w:t>
        </w:r>
        <w:r w:rsidR="00B22459">
          <w:rPr>
            <w:lang w:val="en-GB"/>
          </w:rPr>
          <w:fldChar w:fldCharType="end"/>
        </w:r>
      </w:ins>
      <w:r>
        <w:rPr>
          <w:lang w:val="en-GB"/>
        </w:rPr>
        <w:t>.</w:t>
      </w:r>
    </w:p>
    <w:p w14:paraId="657F7613" w14:textId="77777777" w:rsidR="00004249" w:rsidRDefault="00004249" w:rsidP="0017743F">
      <w:pPr>
        <w:pStyle w:val="berschrift2"/>
        <w:rPr>
          <w:lang w:val="en-GB"/>
        </w:rPr>
        <w:sectPr w:rsidR="00004249">
          <w:pgSz w:w="11906" w:h="16838"/>
          <w:pgMar w:top="1417" w:right="1417" w:bottom="1134" w:left="1417" w:header="708" w:footer="708" w:gutter="0"/>
          <w:cols w:space="708"/>
          <w:docGrid w:linePitch="360"/>
        </w:sectPr>
      </w:pPr>
    </w:p>
    <w:p w14:paraId="65E1A5B8" w14:textId="60E27E1F" w:rsidR="0017743F" w:rsidRDefault="0017743F" w:rsidP="0017743F">
      <w:pPr>
        <w:pStyle w:val="berschrift2"/>
        <w:rPr>
          <w:lang w:val="en-GB"/>
        </w:rPr>
      </w:pPr>
      <w:bookmarkStart w:id="683" w:name="_Toc468802718"/>
      <w:r>
        <w:rPr>
          <w:lang w:val="en-GB"/>
        </w:rPr>
        <w:lastRenderedPageBreak/>
        <w:t>1.</w:t>
      </w:r>
      <w:ins w:id="684" w:author="fsnv625" w:date="2016-12-06T15:47:00Z">
        <w:r w:rsidR="001E34C0">
          <w:rPr>
            <w:lang w:val="en-GB"/>
          </w:rPr>
          <w:t>4</w:t>
        </w:r>
      </w:ins>
      <w:ins w:id="685" w:author="Timm Lehmberg" w:date="2016-10-24T13:47:00Z">
        <w:del w:id="686" w:author="fsnv625" w:date="2016-12-06T15:47:00Z">
          <w:r w:rsidR="004A6AFB" w:rsidDel="001E34C0">
            <w:rPr>
              <w:lang w:val="en-GB"/>
            </w:rPr>
            <w:delText>5</w:delText>
          </w:r>
        </w:del>
      </w:ins>
      <w:del w:id="687" w:author="Timm Lehmberg" w:date="2016-10-24T13:47:00Z">
        <w:r w:rsidR="00004249" w:rsidDel="004A6AFB">
          <w:rPr>
            <w:lang w:val="en-GB"/>
          </w:rPr>
          <w:delText>4</w:delText>
        </w:r>
      </w:del>
      <w:del w:id="688" w:author="Anne Ferger" w:date="2016-11-01T13:38:00Z">
        <w:r w:rsidDel="00DE49FA">
          <w:rPr>
            <w:lang w:val="en-GB"/>
          </w:rPr>
          <w:delText>.</w:delText>
        </w:r>
      </w:del>
      <w:r>
        <w:rPr>
          <w:lang w:val="en-GB"/>
        </w:rPr>
        <w:t xml:space="preserve"> Generating a corpus from EXMARaLDA transcriptions</w:t>
      </w:r>
      <w:bookmarkEnd w:id="683"/>
    </w:p>
    <w:p w14:paraId="1C9F767D" w14:textId="469322CD" w:rsidR="00DC4687" w:rsidRDefault="00C24E4E" w:rsidP="00C24E4E">
      <w:pPr>
        <w:jc w:val="both"/>
        <w:rPr>
          <w:ins w:id="689" w:author="Karolina Kaminska" w:date="2016-10-19T17:55:00Z"/>
          <w:lang w:val="en-GB"/>
        </w:rPr>
      </w:pPr>
      <w:r>
        <w:rPr>
          <w:lang w:val="en-GB"/>
        </w:rPr>
        <w:t xml:space="preserve">If all you have is a </w:t>
      </w:r>
      <w:r w:rsidR="00004249">
        <w:rPr>
          <w:lang w:val="en-GB"/>
        </w:rPr>
        <w:t>set</w:t>
      </w:r>
      <w:r>
        <w:rPr>
          <w:lang w:val="en-GB"/>
        </w:rPr>
        <w:t xml:space="preserve"> of basic transcriptions created with the Partitur-Editor, EXAKT offers you an easy way to turn those into a corpus. </w:t>
      </w:r>
      <w:ins w:id="690" w:author="Timm Lehmberg" w:date="2016-10-24T13:31:00Z">
        <w:r w:rsidR="00B36869">
          <w:rPr>
            <w:lang w:val="en-GB"/>
          </w:rPr>
          <w:t>F</w:t>
        </w:r>
      </w:ins>
      <w:del w:id="691" w:author="Timm Lehmberg" w:date="2016-10-24T13:31:00Z">
        <w:r w:rsidDel="00B36869">
          <w:rPr>
            <w:lang w:val="en-GB"/>
          </w:rPr>
          <w:delText>You f</w:delText>
        </w:r>
      </w:del>
      <w:r>
        <w:rPr>
          <w:lang w:val="en-GB"/>
        </w:rPr>
        <w:t xml:space="preserve">irst </w:t>
      </w:r>
      <w:ins w:id="692" w:author="Timm Lehmberg" w:date="2016-10-24T13:31:00Z">
        <w:r w:rsidR="00B36869">
          <w:rPr>
            <w:lang w:val="en-GB"/>
          </w:rPr>
          <w:t xml:space="preserve">you </w:t>
        </w:r>
      </w:ins>
      <w:r>
        <w:rPr>
          <w:lang w:val="en-GB"/>
        </w:rPr>
        <w:t xml:space="preserve">have to make sure that all your basic transcriptions are underneath a single folder in your file system. Let’s assume this folder is called “c:\my_corpus”. You can then choose </w:t>
      </w:r>
      <w:r w:rsidRPr="00D45B34">
        <w:rPr>
          <w:rStyle w:val="Menufunction"/>
          <w:szCs w:val="20"/>
          <w:lang w:val="en-US" w:eastAsia="en-US"/>
          <w:rPrChange w:id="693" w:author="Karolina Kaminska" w:date="2016-10-19T12:13:00Z">
            <w:rPr>
              <w:rStyle w:val="Bedienungselement"/>
            </w:rPr>
          </w:rPrChange>
        </w:rPr>
        <w:t>File &gt; Generate corpus…</w:t>
      </w:r>
      <w:r>
        <w:rPr>
          <w:lang w:val="en-GB"/>
        </w:rPr>
        <w:t xml:space="preserve"> from EXAKT’s menu. This will start the corpus creation wizard.</w:t>
      </w:r>
      <w:ins w:id="694" w:author="Karolina Kaminska" w:date="2016-10-20T12:13:00Z">
        <w:r w:rsidR="002A34C9" w:rsidRPr="002A34C9">
          <w:rPr>
            <w:lang w:val="en-GB"/>
          </w:rPr>
          <w:t xml:space="preserve"> </w:t>
        </w:r>
      </w:ins>
      <w:moveToRangeStart w:id="695" w:author="Karolina Kaminska" w:date="2016-10-20T12:13:00Z" w:name="move464728967"/>
      <w:moveTo w:id="696" w:author="Karolina Kaminska" w:date="2016-10-20T12:13:00Z">
        <w:r w:rsidR="002A34C9">
          <w:rPr>
            <w:lang w:val="en-GB"/>
          </w:rPr>
          <w:t>You are asked to enter a name for your corpus (</w:t>
        </w:r>
        <w:r w:rsidR="002A34C9" w:rsidRPr="00DD3F83">
          <w:rPr>
            <w:rStyle w:val="Menufunction"/>
            <w:szCs w:val="20"/>
            <w:lang w:val="en-US" w:eastAsia="en-US"/>
          </w:rPr>
          <w:t>Name of corpus</w:t>
        </w:r>
        <w:r w:rsidR="002A34C9">
          <w:rPr>
            <w:lang w:val="en-GB"/>
          </w:rPr>
          <w:t>) and to choose a path for the corpus manager file (</w:t>
        </w:r>
        <w:r w:rsidR="002A34C9" w:rsidRPr="00DD3F83">
          <w:rPr>
            <w:rStyle w:val="Menufunction"/>
            <w:szCs w:val="20"/>
            <w:lang w:val="en-US" w:eastAsia="en-US"/>
          </w:rPr>
          <w:t>Coma file</w:t>
        </w:r>
        <w:r w:rsidR="002A34C9">
          <w:rPr>
            <w:lang w:val="en-GB"/>
          </w:rPr>
          <w:t>). For the latter, choose the folder underneath which your corpus data can be found (i.e. “c:\my_corpus” in our example). The wizard will then automatically scan this folder for any transcriptions contained in it and its subfolders.</w:t>
        </w:r>
      </w:moveTo>
      <w:moveToRangeEnd w:id="695"/>
    </w:p>
    <w:p w14:paraId="2C914971" w14:textId="77777777" w:rsidR="00044D13" w:rsidDel="00F56AB3" w:rsidRDefault="00044D13" w:rsidP="00C24E4E">
      <w:pPr>
        <w:jc w:val="both"/>
        <w:rPr>
          <w:del w:id="697" w:author="Karolina Kaminska" w:date="2016-10-20T16:59:00Z"/>
          <w:lang w:val="en-GB"/>
        </w:rPr>
      </w:pPr>
    </w:p>
    <w:p w14:paraId="5CBB3816" w14:textId="77777777" w:rsidR="00C24E4E" w:rsidDel="00F56AB3" w:rsidRDefault="00C24E4E" w:rsidP="00DC4687">
      <w:pPr>
        <w:rPr>
          <w:del w:id="698" w:author="Karolina Kaminska" w:date="2016-10-20T16:58:00Z"/>
          <w:lang w:val="en-GB"/>
        </w:rPr>
      </w:pPr>
    </w:p>
    <w:p w14:paraId="15637B23" w14:textId="77777777" w:rsidR="00C24E4E" w:rsidRPr="00DC4687" w:rsidDel="00F56AB3" w:rsidRDefault="00766D1E" w:rsidP="00DB00FA">
      <w:pPr>
        <w:jc w:val="center"/>
        <w:rPr>
          <w:del w:id="699" w:author="Karolina Kaminska" w:date="2016-10-20T16:58:00Z"/>
          <w:lang w:val="en-GB"/>
        </w:rPr>
      </w:pPr>
      <w:del w:id="700" w:author="Karolina Kaminska" w:date="2016-10-20T12:13:00Z">
        <w:r w:rsidDel="002A34C9">
          <w:rPr>
            <w:noProof/>
          </w:rPr>
          <w:drawing>
            <wp:inline distT="0" distB="0" distL="0" distR="0" wp14:anchorId="7EEE6ADF" wp14:editId="1B86F53C">
              <wp:extent cx="5067300" cy="2743200"/>
              <wp:effectExtent l="0" t="0" r="0" b="0"/>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67300" cy="2743200"/>
                      </a:xfrm>
                      <a:prstGeom prst="rect">
                        <a:avLst/>
                      </a:prstGeom>
                      <a:noFill/>
                      <a:ln>
                        <a:noFill/>
                      </a:ln>
                    </pic:spPr>
                  </pic:pic>
                </a:graphicData>
              </a:graphic>
            </wp:inline>
          </w:drawing>
        </w:r>
      </w:del>
    </w:p>
    <w:p w14:paraId="2477AAB5" w14:textId="77777777" w:rsidR="00DC4687" w:rsidDel="009E1013" w:rsidRDefault="00DC4687">
      <w:pPr>
        <w:jc w:val="center"/>
        <w:rPr>
          <w:del w:id="701" w:author="Timm Lehmberg" w:date="2016-10-31T12:19:00Z"/>
          <w:lang w:val="en-GB"/>
        </w:rPr>
        <w:pPrChange w:id="702" w:author="Karolina Kaminska" w:date="2016-10-20T16:58:00Z">
          <w:pPr/>
        </w:pPrChange>
      </w:pPr>
    </w:p>
    <w:p w14:paraId="142C4FE7" w14:textId="77777777" w:rsidR="009E1013" w:rsidRDefault="00F56AB3" w:rsidP="00DC4687">
      <w:pPr>
        <w:rPr>
          <w:ins w:id="703" w:author="Timm Lehmberg" w:date="2016-10-31T12:19:00Z"/>
          <w:noProof/>
          <w:lang w:val="en-US" w:eastAsia="en-US"/>
        </w:rPr>
      </w:pPr>
      <w:ins w:id="704" w:author="Karolina Kaminska" w:date="2016-10-20T16:55:00Z">
        <w:r>
          <w:rPr>
            <w:noProof/>
          </w:rPr>
          <mc:AlternateContent>
            <mc:Choice Requires="wps">
              <w:drawing>
                <wp:anchor distT="0" distB="0" distL="114300" distR="114300" simplePos="0" relativeHeight="251677184" behindDoc="0" locked="0" layoutInCell="1" allowOverlap="1" wp14:anchorId="237ABAF7" wp14:editId="36636A1A">
                  <wp:simplePos x="0" y="0"/>
                  <wp:positionH relativeFrom="column">
                    <wp:posOffset>5108575</wp:posOffset>
                  </wp:positionH>
                  <wp:positionV relativeFrom="paragraph">
                    <wp:posOffset>2355215</wp:posOffset>
                  </wp:positionV>
                  <wp:extent cx="424180" cy="233680"/>
                  <wp:effectExtent l="38100" t="19050" r="33020" b="52070"/>
                  <wp:wrapNone/>
                  <wp:docPr id="119"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24180" cy="23368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E7AD23" id="Line 34" o:spid="_x0000_s1026" style="position:absolute;flip:x;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2.25pt,185.45pt" to="435.65pt,2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" strokecolor="red" strokeweight="4.5pt">
                  <v:stroke endarrow="block"/>
                </v:line>
              </w:pict>
            </mc:Fallback>
          </mc:AlternateContent>
        </w:r>
      </w:ins>
      <w:ins w:id="705" w:author="Karolina Kaminska" w:date="2016-10-20T12:21:00Z">
        <w:r>
          <w:rPr>
            <w:noProof/>
          </w:rPr>
          <mc:AlternateContent>
            <mc:Choice Requires="wps">
              <w:drawing>
                <wp:anchor distT="0" distB="0" distL="114300" distR="114300" simplePos="0" relativeHeight="251659776" behindDoc="0" locked="0" layoutInCell="1" allowOverlap="1" wp14:anchorId="1EEA2F27" wp14:editId="191FBE7E">
                  <wp:simplePos x="0" y="0"/>
                  <wp:positionH relativeFrom="column">
                    <wp:posOffset>5024612</wp:posOffset>
                  </wp:positionH>
                  <wp:positionV relativeFrom="paragraph">
                    <wp:posOffset>634641</wp:posOffset>
                  </wp:positionV>
                  <wp:extent cx="424180" cy="233680"/>
                  <wp:effectExtent l="38100" t="19050" r="33020" b="52070"/>
                  <wp:wrapNone/>
                  <wp:docPr id="92"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24180" cy="23368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A33B4A" id="Line 34" o:spid="_x0000_s1026" style="position:absolute;flip:x;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5.65pt,49.95pt" to="429.05pt,6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" strokecolor="red" strokeweight="4.5pt">
                  <v:stroke endarrow="block"/>
                </v:line>
              </w:pict>
            </mc:Fallback>
          </mc:AlternateContent>
        </w:r>
        <w:r>
          <w:rPr>
            <w:noProof/>
          </w:rPr>
          <mc:AlternateContent>
            <mc:Choice Requires="wps">
              <w:drawing>
                <wp:anchor distT="0" distB="0" distL="114300" distR="114300" simplePos="0" relativeHeight="251656704" behindDoc="0" locked="0" layoutInCell="1" allowOverlap="1" wp14:anchorId="71DB9AA6" wp14:editId="10C8B8F6">
                  <wp:simplePos x="0" y="0"/>
                  <wp:positionH relativeFrom="column">
                    <wp:posOffset>3675380</wp:posOffset>
                  </wp:positionH>
                  <wp:positionV relativeFrom="paragraph">
                    <wp:posOffset>304165</wp:posOffset>
                  </wp:positionV>
                  <wp:extent cx="424180" cy="233680"/>
                  <wp:effectExtent l="38100" t="19050" r="33020" b="52070"/>
                  <wp:wrapNone/>
                  <wp:docPr id="89"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24180" cy="23368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E89BB3" id="Line 34" o:spid="_x0000_s1026" style="position:absolute;flip:x;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4pt,23.95pt" to="322.8pt,4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" strokecolor="red" strokeweight="4.5pt">
                  <v:stroke endarrow="block"/>
                </v:line>
              </w:pict>
            </mc:Fallback>
          </mc:AlternateContent>
        </w:r>
      </w:ins>
    </w:p>
    <w:p w14:paraId="1DDCB60D" w14:textId="03020E4A" w:rsidR="00DC4687" w:rsidRPr="00DC4687" w:rsidRDefault="002A34C9" w:rsidP="00DC4687">
      <w:pPr>
        <w:rPr>
          <w:lang w:val="en-GB"/>
        </w:rPr>
      </w:pPr>
      <w:ins w:id="706" w:author="Karolina Kaminska" w:date="2016-10-20T12:22:00Z">
        <w:r>
          <w:rPr>
            <w:noProof/>
          </w:rPr>
          <w:drawing>
            <wp:inline distT="0" distB="0" distL="0" distR="0" wp14:anchorId="7F6C6325" wp14:editId="4EB1C055">
              <wp:extent cx="5624423" cy="2828812"/>
              <wp:effectExtent l="0" t="0" r="0"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639" t="15451" r="51433" b="48810"/>
                      <a:stretch/>
                    </pic:blipFill>
                    <pic:spPr bwMode="auto">
                      <a:xfrm>
                        <a:off x="0" y="0"/>
                        <a:ext cx="5644271" cy="2838795"/>
                      </a:xfrm>
                      <a:prstGeom prst="rect">
                        <a:avLst/>
                      </a:prstGeom>
                      <a:ln>
                        <a:noFill/>
                      </a:ln>
                      <a:extLst>
                        <a:ext uri="{53640926-AAD7-44D8-BBD7-CCE9431645EC}">
                          <a14:shadowObscured xmlns:a14="http://schemas.microsoft.com/office/drawing/2010/main"/>
                        </a:ext>
                      </a:extLst>
                    </pic:spPr>
                  </pic:pic>
                </a:graphicData>
              </a:graphic>
            </wp:inline>
          </w:drawing>
        </w:r>
      </w:ins>
    </w:p>
    <w:p w14:paraId="3740D176" w14:textId="77777777" w:rsidR="00E343D8" w:rsidRDefault="00E343D8" w:rsidP="00E343D8">
      <w:pPr>
        <w:jc w:val="both"/>
        <w:rPr>
          <w:ins w:id="707" w:author="Karolina Kaminska" w:date="2016-10-20T17:15:00Z"/>
          <w:lang w:val="en-GB"/>
        </w:rPr>
      </w:pPr>
    </w:p>
    <w:p w14:paraId="4CB0734F" w14:textId="77777777" w:rsidR="00303402" w:rsidRDefault="00C24E4E" w:rsidP="00C24E4E">
      <w:pPr>
        <w:jc w:val="both"/>
        <w:rPr>
          <w:lang w:val="en-GB"/>
        </w:rPr>
      </w:pPr>
      <w:moveFromRangeStart w:id="708" w:author="Karolina Kaminska" w:date="2016-10-20T12:13:00Z" w:name="move464728967"/>
      <w:moveFrom w:id="709" w:author="Karolina Kaminska" w:date="2016-10-20T12:13:00Z">
        <w:r w:rsidDel="002A34C9">
          <w:rPr>
            <w:lang w:val="en-GB"/>
          </w:rPr>
          <w:t>You are asked to enter a name for your corpus (</w:t>
        </w:r>
        <w:r w:rsidR="0017743F" w:rsidRPr="00D45B34" w:rsidDel="002A34C9">
          <w:rPr>
            <w:rStyle w:val="Menufunction"/>
            <w:szCs w:val="20"/>
            <w:lang w:val="en-US" w:eastAsia="en-US"/>
            <w:rPrChange w:id="710" w:author="Karolina Kaminska" w:date="2016-10-19T12:13:00Z">
              <w:rPr>
                <w:rStyle w:val="Bedienungselement"/>
              </w:rPr>
            </w:rPrChange>
          </w:rPr>
          <w:t>Name of corpus</w:t>
        </w:r>
        <w:r w:rsidDel="002A34C9">
          <w:rPr>
            <w:lang w:val="en-GB"/>
          </w:rPr>
          <w:t>) and to choose a path for the corpus manager file (</w:t>
        </w:r>
        <w:r w:rsidRPr="00D45B34" w:rsidDel="002A34C9">
          <w:rPr>
            <w:rStyle w:val="Menufunction"/>
            <w:szCs w:val="20"/>
            <w:lang w:val="en-US" w:eastAsia="en-US"/>
            <w:rPrChange w:id="711" w:author="Karolina Kaminska" w:date="2016-10-19T12:13:00Z">
              <w:rPr>
                <w:rStyle w:val="Bedienungselement"/>
              </w:rPr>
            </w:rPrChange>
          </w:rPr>
          <w:t>Coma</w:t>
        </w:r>
        <w:r w:rsidR="0017743F" w:rsidRPr="00D45B34" w:rsidDel="002A34C9">
          <w:rPr>
            <w:rStyle w:val="Menufunction"/>
            <w:szCs w:val="20"/>
            <w:lang w:val="en-US" w:eastAsia="en-US"/>
            <w:rPrChange w:id="712" w:author="Karolina Kaminska" w:date="2016-10-19T12:13:00Z">
              <w:rPr>
                <w:rStyle w:val="Bedienungselement"/>
              </w:rPr>
            </w:rPrChange>
          </w:rPr>
          <w:t xml:space="preserve"> file</w:t>
        </w:r>
        <w:r w:rsidDel="002A34C9">
          <w:rPr>
            <w:lang w:val="en-GB"/>
          </w:rPr>
          <w:t>). For the latter, choose the folder underneath which your corpus data can be found (i.e. “c:\my_corpus” in our example). The wizard will then automatically scan this folder for any transcriptions contained in it and its subfolders.</w:t>
        </w:r>
        <w:r w:rsidR="008E0891" w:rsidDel="002A34C9">
          <w:rPr>
            <w:lang w:val="en-GB"/>
          </w:rPr>
          <w:t xml:space="preserve"> </w:t>
        </w:r>
      </w:moveFrom>
      <w:moveFromRangeEnd w:id="708"/>
      <w:ins w:id="713" w:author="Karolina Kaminska" w:date="2016-10-20T12:14:00Z">
        <w:r w:rsidR="002A34C9">
          <w:rPr>
            <w:lang w:val="en-GB"/>
          </w:rPr>
          <w:t xml:space="preserve">As soon as the procedure is finished, you can click on </w:t>
        </w:r>
      </w:ins>
      <w:del w:id="714" w:author="Karolina Kaminska" w:date="2016-10-20T12:14:00Z">
        <w:r w:rsidR="008E0891" w:rsidDel="002A34C9">
          <w:rPr>
            <w:lang w:val="en-GB"/>
          </w:rPr>
          <w:delText>When you click on</w:delText>
        </w:r>
      </w:del>
      <w:r w:rsidR="008E0891">
        <w:rPr>
          <w:lang w:val="en-GB"/>
        </w:rPr>
        <w:t xml:space="preserve"> </w:t>
      </w:r>
      <w:r w:rsidR="0017743F" w:rsidRPr="00D45B34">
        <w:rPr>
          <w:rStyle w:val="Menufunction"/>
          <w:szCs w:val="20"/>
          <w:lang w:val="en-US" w:eastAsia="en-US"/>
          <w:rPrChange w:id="715" w:author="Karolina Kaminska" w:date="2016-10-19T12:13:00Z">
            <w:rPr>
              <w:rStyle w:val="Bedienungselement"/>
            </w:rPr>
          </w:rPrChange>
        </w:rPr>
        <w:t>next</w:t>
      </w:r>
      <w:r w:rsidR="008E0891" w:rsidRPr="00D45B34">
        <w:rPr>
          <w:rStyle w:val="Menufunction"/>
          <w:szCs w:val="20"/>
          <w:lang w:val="en-US" w:eastAsia="en-US"/>
          <w:rPrChange w:id="716" w:author="Karolina Kaminska" w:date="2016-10-19T12:13:00Z">
            <w:rPr>
              <w:rStyle w:val="Bedienungselement"/>
            </w:rPr>
          </w:rPrChange>
        </w:rPr>
        <w:t xml:space="preserve"> &gt;</w:t>
      </w:r>
      <w:r w:rsidR="008E0891">
        <w:rPr>
          <w:lang w:val="en-GB"/>
        </w:rPr>
        <w:t>,</w:t>
      </w:r>
      <w:ins w:id="717" w:author="Karolina Kaminska" w:date="2016-10-20T12:14:00Z">
        <w:r w:rsidR="002A34C9">
          <w:rPr>
            <w:lang w:val="en-GB"/>
          </w:rPr>
          <w:t xml:space="preserve"> and</w:t>
        </w:r>
      </w:ins>
      <w:r w:rsidR="008E0891">
        <w:rPr>
          <w:lang w:val="en-GB"/>
        </w:rPr>
        <w:t xml:space="preserve"> t</w:t>
      </w:r>
      <w:ins w:id="718" w:author="Karolina Kaminska" w:date="2016-10-20T16:59:00Z">
        <w:r w:rsidR="00F56AB3">
          <w:rPr>
            <w:lang w:val="en-GB"/>
          </w:rPr>
          <w:t>hus</w:t>
        </w:r>
      </w:ins>
      <w:del w:id="719" w:author="Karolina Kaminska" w:date="2016-10-20T16:59:00Z">
        <w:r w:rsidR="008E0891" w:rsidDel="00F56AB3">
          <w:rPr>
            <w:lang w:val="en-GB"/>
          </w:rPr>
          <w:delText>hese</w:delText>
        </w:r>
      </w:del>
      <w:r w:rsidR="008E0891">
        <w:rPr>
          <w:lang w:val="en-GB"/>
        </w:rPr>
        <w:t xml:space="preserve"> transcriptions will be displayed in a table.</w:t>
      </w:r>
    </w:p>
    <w:p w14:paraId="28447691" w14:textId="77777777" w:rsidR="00C24E4E" w:rsidDel="00930653" w:rsidRDefault="00C24E4E">
      <w:pPr>
        <w:rPr>
          <w:del w:id="720" w:author="Karolina Kaminska" w:date="2016-10-20T17:02:00Z"/>
          <w:lang w:val="en-GB"/>
        </w:rPr>
      </w:pPr>
    </w:p>
    <w:p w14:paraId="65855C7C" w14:textId="77777777" w:rsidR="00C24E4E" w:rsidRDefault="00766D1E" w:rsidP="00DB00FA">
      <w:pPr>
        <w:jc w:val="center"/>
        <w:rPr>
          <w:lang w:val="en-GB"/>
        </w:rPr>
      </w:pPr>
      <w:del w:id="721" w:author="Karolina Kaminska" w:date="2016-10-20T12:16:00Z">
        <w:r w:rsidDel="002A34C9">
          <w:rPr>
            <w:noProof/>
          </w:rPr>
          <w:drawing>
            <wp:inline distT="0" distB="0" distL="0" distR="0" wp14:anchorId="1F9AE6EE" wp14:editId="1499F83A">
              <wp:extent cx="5753100" cy="2714625"/>
              <wp:effectExtent l="0" t="0" r="0" b="9525"/>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2714625"/>
                      </a:xfrm>
                      <a:prstGeom prst="rect">
                        <a:avLst/>
                      </a:prstGeom>
                      <a:noFill/>
                      <a:ln>
                        <a:noFill/>
                      </a:ln>
                    </pic:spPr>
                  </pic:pic>
                </a:graphicData>
              </a:graphic>
            </wp:inline>
          </w:drawing>
        </w:r>
      </w:del>
    </w:p>
    <w:p w14:paraId="4839E9A6" w14:textId="77777777" w:rsidR="008E0891" w:rsidRDefault="00E343D8">
      <w:pPr>
        <w:rPr>
          <w:lang w:val="en-GB"/>
        </w:rPr>
      </w:pPr>
      <w:ins w:id="722" w:author="Karolina Kaminska" w:date="2016-10-20T17:13:00Z">
        <w:r>
          <w:rPr>
            <w:noProof/>
          </w:rPr>
          <mc:AlternateContent>
            <mc:Choice Requires="wps">
              <w:drawing>
                <wp:anchor distT="0" distB="0" distL="114300" distR="114300" simplePos="0" relativeHeight="251680256" behindDoc="0" locked="0" layoutInCell="1" allowOverlap="1" wp14:anchorId="71D492A6" wp14:editId="030AD262">
                  <wp:simplePos x="0" y="0"/>
                  <wp:positionH relativeFrom="column">
                    <wp:posOffset>885873</wp:posOffset>
                  </wp:positionH>
                  <wp:positionV relativeFrom="paragraph">
                    <wp:posOffset>2559697</wp:posOffset>
                  </wp:positionV>
                  <wp:extent cx="2147977" cy="207034"/>
                  <wp:effectExtent l="19050" t="19050" r="24130" b="21590"/>
                  <wp:wrapNone/>
                  <wp:docPr id="122" name="Rechteck 122"/>
                  <wp:cNvGraphicFramePr/>
                  <a:graphic xmlns:a="http://schemas.openxmlformats.org/drawingml/2006/main">
                    <a:graphicData uri="http://schemas.microsoft.com/office/word/2010/wordprocessingShape">
                      <wps:wsp>
                        <wps:cNvSpPr/>
                        <wps:spPr>
                          <a:xfrm>
                            <a:off x="0" y="0"/>
                            <a:ext cx="2147977" cy="207034"/>
                          </a:xfrm>
                          <a:prstGeom prst="rect">
                            <a:avLst/>
                          </a:prstGeom>
                          <a:noFill/>
                          <a:ln w="3810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E1ED9F" id="Rechteck 122" o:spid="_x0000_s1026" style="position:absolute;margin-left:69.75pt;margin-top:201.55pt;width:169.15pt;height:16.3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" filled="f" strokecolor="red" strokeweight="3pt">
                  <v:stroke dashstyle="dash"/>
                </v:rect>
              </w:pict>
            </mc:Fallback>
          </mc:AlternateContent>
        </w:r>
      </w:ins>
      <w:ins w:id="723" w:author="Karolina Kaminska" w:date="2016-10-20T12:22:00Z">
        <w:r w:rsidR="00F56AB3">
          <w:rPr>
            <w:noProof/>
          </w:rPr>
          <mc:AlternateContent>
            <mc:Choice Requires="wps">
              <w:drawing>
                <wp:anchor distT="0" distB="0" distL="114300" distR="114300" simplePos="0" relativeHeight="251660800" behindDoc="0" locked="0" layoutInCell="1" allowOverlap="1" wp14:anchorId="5135B89E" wp14:editId="14F85607">
                  <wp:simplePos x="0" y="0"/>
                  <wp:positionH relativeFrom="column">
                    <wp:posOffset>5087884</wp:posOffset>
                  </wp:positionH>
                  <wp:positionV relativeFrom="paragraph">
                    <wp:posOffset>2458085</wp:posOffset>
                  </wp:positionV>
                  <wp:extent cx="0" cy="357505"/>
                  <wp:effectExtent l="114300" t="0" r="95250" b="61595"/>
                  <wp:wrapNone/>
                  <wp:docPr id="97"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57505"/>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F3F258" id="Line 34" o:spid="_x0000_s1026" style="position:absolute;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0.6pt,193.55pt" to="400.6pt,2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" strokecolor="red" strokeweight="4.5pt">
                  <v:stroke endarrow="block"/>
                </v:line>
              </w:pict>
            </mc:Fallback>
          </mc:AlternateContent>
        </w:r>
      </w:ins>
      <w:ins w:id="724" w:author="Karolina Kaminska" w:date="2016-10-20T12:38:00Z">
        <w:r w:rsidR="00F56AB3">
          <w:rPr>
            <w:noProof/>
          </w:rPr>
          <mc:AlternateContent>
            <mc:Choice Requires="wps">
              <w:drawing>
                <wp:anchor distT="0" distB="0" distL="114300" distR="114300" simplePos="0" relativeHeight="251662848" behindDoc="0" locked="0" layoutInCell="1" allowOverlap="1" wp14:anchorId="1608FFBF" wp14:editId="7247F483">
                  <wp:simplePos x="0" y="0"/>
                  <wp:positionH relativeFrom="column">
                    <wp:posOffset>885873</wp:posOffset>
                  </wp:positionH>
                  <wp:positionV relativeFrom="paragraph">
                    <wp:posOffset>387158</wp:posOffset>
                  </wp:positionV>
                  <wp:extent cx="4639574" cy="172529"/>
                  <wp:effectExtent l="19050" t="19050" r="27940" b="18415"/>
                  <wp:wrapNone/>
                  <wp:docPr id="99" name="Rechteck 99"/>
                  <wp:cNvGraphicFramePr/>
                  <a:graphic xmlns:a="http://schemas.openxmlformats.org/drawingml/2006/main">
                    <a:graphicData uri="http://schemas.microsoft.com/office/word/2010/wordprocessingShape">
                      <wps:wsp>
                        <wps:cNvSpPr/>
                        <wps:spPr>
                          <a:xfrm>
                            <a:off x="0" y="0"/>
                            <a:ext cx="4639574" cy="172529"/>
                          </a:xfrm>
                          <a:prstGeom prst="rect">
                            <a:avLst/>
                          </a:prstGeom>
                          <a:noFill/>
                          <a:ln w="3810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A0EBA" id="Rechteck 99" o:spid="_x0000_s1026" style="position:absolute;margin-left:69.75pt;margin-top:30.5pt;width:365.3pt;height:13.6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" filled="f" strokecolor="red" strokeweight="3pt">
                  <v:stroke dashstyle="dash"/>
                </v:rect>
              </w:pict>
            </mc:Fallback>
          </mc:AlternateContent>
        </w:r>
      </w:ins>
      <w:ins w:id="725" w:author="Karolina Kaminska" w:date="2016-10-20T12:16:00Z">
        <w:r w:rsidR="002A34C9">
          <w:rPr>
            <w:noProof/>
          </w:rPr>
          <w:drawing>
            <wp:inline distT="0" distB="0" distL="0" distR="0" wp14:anchorId="4D7C3349" wp14:editId="30C84E5D">
              <wp:extent cx="5736566" cy="2992895"/>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55174" cy="3002603"/>
                      </a:xfrm>
                      <a:prstGeom prst="rect">
                        <a:avLst/>
                      </a:prstGeom>
                    </pic:spPr>
                  </pic:pic>
                </a:graphicData>
              </a:graphic>
            </wp:inline>
          </w:drawing>
        </w:r>
      </w:ins>
    </w:p>
    <w:p w14:paraId="70C54EA8" w14:textId="77777777" w:rsidR="00E343D8" w:rsidRDefault="00E343D8" w:rsidP="00E343D8">
      <w:pPr>
        <w:jc w:val="both"/>
        <w:rPr>
          <w:ins w:id="726" w:author="Karolina Kaminska" w:date="2016-10-20T17:15:00Z"/>
          <w:lang w:val="en-GB"/>
        </w:rPr>
      </w:pPr>
    </w:p>
    <w:p w14:paraId="5C677C90" w14:textId="77777777" w:rsidR="008E0891" w:rsidRDefault="008E0891" w:rsidP="008E0891">
      <w:pPr>
        <w:jc w:val="both"/>
        <w:rPr>
          <w:lang w:val="en-GB"/>
        </w:rPr>
      </w:pPr>
      <w:r>
        <w:rPr>
          <w:lang w:val="en-GB"/>
        </w:rPr>
        <w:t>The second column of this table contains the transcription’s name. The first column tells you whether or not it will be included in the corpus, and the last column tells you whether it is a segmented transcription (if it isn’t, it is a basic transcription).</w:t>
      </w:r>
      <w:ins w:id="727" w:author="Karolina Kaminska" w:date="2016-10-20T12:18:00Z">
        <w:r w:rsidR="002A34C9">
          <w:rPr>
            <w:lang w:val="en-GB"/>
          </w:rPr>
          <w:t xml:space="preserve"> You can recognize which type of transcript</w:t>
        </w:r>
        <w:r w:rsidR="00930653">
          <w:rPr>
            <w:lang w:val="en-GB"/>
          </w:rPr>
          <w:t xml:space="preserve">ion is in question based on </w:t>
        </w:r>
        <w:r w:rsidR="002A34C9">
          <w:rPr>
            <w:lang w:val="en-GB"/>
          </w:rPr>
          <w:t>its suffix: .</w:t>
        </w:r>
      </w:ins>
      <w:ins w:id="728" w:author="Karolina Kaminska" w:date="2016-10-20T12:19:00Z">
        <w:r w:rsidR="002A34C9">
          <w:rPr>
            <w:lang w:val="en-GB"/>
          </w:rPr>
          <w:t>exb for basic, and .exs for segmented transcriptions, respectively.</w:t>
        </w:r>
      </w:ins>
      <w:r>
        <w:rPr>
          <w:lang w:val="en-GB"/>
        </w:rPr>
        <w:t xml:space="preserve"> You can change the selections in the first column according </w:t>
      </w:r>
      <w:ins w:id="729" w:author="Karolina Kaminska" w:date="2016-10-20T17:03:00Z">
        <w:r w:rsidR="00930653">
          <w:rPr>
            <w:lang w:val="en-GB"/>
          </w:rPr>
          <w:t xml:space="preserve">to </w:t>
        </w:r>
      </w:ins>
      <w:ins w:id="730" w:author="Karolina Kaminska" w:date="2016-10-20T12:19:00Z">
        <w:r w:rsidR="002A34C9">
          <w:rPr>
            <w:lang w:val="en-GB"/>
          </w:rPr>
          <w:t xml:space="preserve">you preference with regard </w:t>
        </w:r>
      </w:ins>
      <w:r>
        <w:rPr>
          <w:lang w:val="en-GB"/>
        </w:rPr>
        <w:t xml:space="preserve">to which transcriptions you want </w:t>
      </w:r>
      <w:ins w:id="731" w:author="Karolina Kaminska" w:date="2016-10-20T12:20:00Z">
        <w:r w:rsidR="002A34C9">
          <w:rPr>
            <w:lang w:val="en-GB"/>
          </w:rPr>
          <w:t xml:space="preserve">to </w:t>
        </w:r>
      </w:ins>
      <w:r>
        <w:rPr>
          <w:lang w:val="en-GB"/>
        </w:rPr>
        <w:t>include</w:t>
      </w:r>
      <w:del w:id="732" w:author="Karolina Kaminska" w:date="2016-10-20T12:20:00Z">
        <w:r w:rsidDel="002A34C9">
          <w:rPr>
            <w:lang w:val="en-GB"/>
          </w:rPr>
          <w:delText>d</w:delText>
        </w:r>
      </w:del>
      <w:r>
        <w:rPr>
          <w:lang w:val="en-GB"/>
        </w:rPr>
        <w:t xml:space="preserve"> in your corpus. If you’re done, click on </w:t>
      </w:r>
      <w:r w:rsidR="0017743F" w:rsidRPr="00D45B34">
        <w:rPr>
          <w:rStyle w:val="Menufunction"/>
          <w:szCs w:val="20"/>
          <w:lang w:val="en-US" w:eastAsia="en-US"/>
          <w:rPrChange w:id="733" w:author="Karolina Kaminska" w:date="2016-10-19T12:14:00Z">
            <w:rPr>
              <w:rStyle w:val="Bedienungselement"/>
            </w:rPr>
          </w:rPrChange>
        </w:rPr>
        <w:t>next</w:t>
      </w:r>
      <w:r w:rsidRPr="00D45B34">
        <w:rPr>
          <w:rStyle w:val="Menufunction"/>
          <w:szCs w:val="20"/>
          <w:lang w:val="en-US" w:eastAsia="en-US"/>
          <w:rPrChange w:id="734" w:author="Karolina Kaminska" w:date="2016-10-19T12:14:00Z">
            <w:rPr>
              <w:rStyle w:val="Bedienungselement"/>
            </w:rPr>
          </w:rPrChange>
        </w:rPr>
        <w:t xml:space="preserve"> &gt;</w:t>
      </w:r>
      <w:r>
        <w:rPr>
          <w:lang w:val="en-GB"/>
        </w:rPr>
        <w:t>.</w:t>
      </w:r>
    </w:p>
    <w:p w14:paraId="09229222" w14:textId="77777777" w:rsidR="008E0891" w:rsidDel="00E96F5A" w:rsidRDefault="008E0891">
      <w:pPr>
        <w:rPr>
          <w:del w:id="735" w:author="Karolina Kaminska" w:date="2016-10-20T13:03:00Z"/>
          <w:lang w:val="en-GB"/>
        </w:rPr>
      </w:pPr>
    </w:p>
    <w:p w14:paraId="0E4CD275" w14:textId="77777777" w:rsidR="008E0891" w:rsidDel="00930653" w:rsidRDefault="00766D1E" w:rsidP="00DB00FA">
      <w:pPr>
        <w:jc w:val="center"/>
        <w:rPr>
          <w:del w:id="736" w:author="Karolina Kaminska" w:date="2016-10-20T17:04:00Z"/>
          <w:lang w:val="en-GB"/>
        </w:rPr>
      </w:pPr>
      <w:del w:id="737" w:author="Karolina Kaminska" w:date="2016-10-20T12:20:00Z">
        <w:r w:rsidDel="002A34C9">
          <w:rPr>
            <w:noProof/>
          </w:rPr>
          <w:drawing>
            <wp:inline distT="0" distB="0" distL="0" distR="0" wp14:anchorId="0F730D45" wp14:editId="4BD0CE7B">
              <wp:extent cx="5753100" cy="2714625"/>
              <wp:effectExtent l="0" t="0" r="0" b="9525"/>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2714625"/>
                      </a:xfrm>
                      <a:prstGeom prst="rect">
                        <a:avLst/>
                      </a:prstGeom>
                      <a:noFill/>
                      <a:ln>
                        <a:noFill/>
                      </a:ln>
                    </pic:spPr>
                  </pic:pic>
                </a:graphicData>
              </a:graphic>
            </wp:inline>
          </w:drawing>
        </w:r>
      </w:del>
    </w:p>
    <w:p w14:paraId="34329D82" w14:textId="77777777" w:rsidR="008E0891" w:rsidRDefault="00930653">
      <w:pPr>
        <w:jc w:val="center"/>
        <w:rPr>
          <w:lang w:val="en-GB"/>
        </w:rPr>
        <w:pPrChange w:id="738" w:author="Karolina Kaminska" w:date="2016-10-20T17:04:00Z">
          <w:pPr/>
        </w:pPrChange>
      </w:pPr>
      <w:ins w:id="739" w:author="Karolina Kaminska" w:date="2016-10-20T12:23:00Z">
        <w:r>
          <w:rPr>
            <w:noProof/>
          </w:rPr>
          <mc:AlternateContent>
            <mc:Choice Requires="wps">
              <w:drawing>
                <wp:anchor distT="0" distB="0" distL="114300" distR="114300" simplePos="0" relativeHeight="251666944" behindDoc="0" locked="0" layoutInCell="1" allowOverlap="1" wp14:anchorId="248E2A4A" wp14:editId="7CF9180B">
                  <wp:simplePos x="0" y="0"/>
                  <wp:positionH relativeFrom="column">
                    <wp:posOffset>4984750</wp:posOffset>
                  </wp:positionH>
                  <wp:positionV relativeFrom="paragraph">
                    <wp:posOffset>2577465</wp:posOffset>
                  </wp:positionV>
                  <wp:extent cx="0" cy="372110"/>
                  <wp:effectExtent l="114300" t="0" r="95250" b="66040"/>
                  <wp:wrapNone/>
                  <wp:docPr id="98"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211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0A38D4" id="Line 34" o:spid="_x0000_s1026" style="position:absolute;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2.5pt,202.95pt" to="392.5pt,2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" strokecolor="red" strokeweight="4.5pt">
                  <v:stroke endarrow="block"/>
                </v:line>
              </w:pict>
            </mc:Fallback>
          </mc:AlternateContent>
        </w:r>
      </w:ins>
      <w:ins w:id="740" w:author="Karolina Kaminska" w:date="2016-10-20T12:40:00Z">
        <w:r>
          <w:rPr>
            <w:noProof/>
          </w:rPr>
          <mc:AlternateContent>
            <mc:Choice Requires="wps">
              <w:drawing>
                <wp:anchor distT="0" distB="0" distL="114300" distR="114300" simplePos="0" relativeHeight="251664896" behindDoc="0" locked="0" layoutInCell="1" allowOverlap="1" wp14:anchorId="7B1C62EA" wp14:editId="0B0BB434">
                  <wp:simplePos x="0" y="0"/>
                  <wp:positionH relativeFrom="column">
                    <wp:posOffset>5439410</wp:posOffset>
                  </wp:positionH>
                  <wp:positionV relativeFrom="paragraph">
                    <wp:posOffset>885825</wp:posOffset>
                  </wp:positionV>
                  <wp:extent cx="102235" cy="374015"/>
                  <wp:effectExtent l="57150" t="38100" r="50165" b="26035"/>
                  <wp:wrapNone/>
                  <wp:docPr id="101"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2235" cy="374015"/>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A57525" id="Line 34" o:spid="_x0000_s1026" style="position:absolute;flip: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8.3pt,69.75pt" to="436.35pt,9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" strokecolor="red" strokeweight="4.5pt">
                  <v:stroke endarrow="block"/>
                </v:line>
              </w:pict>
            </mc:Fallback>
          </mc:AlternateContent>
        </w:r>
      </w:ins>
      <w:ins w:id="741" w:author="Karolina Kaminska" w:date="2016-10-20T12:39:00Z">
        <w:r>
          <w:rPr>
            <w:noProof/>
          </w:rPr>
          <mc:AlternateContent>
            <mc:Choice Requires="wps">
              <w:drawing>
                <wp:anchor distT="0" distB="0" distL="114300" distR="114300" simplePos="0" relativeHeight="251663872" behindDoc="0" locked="0" layoutInCell="1" allowOverlap="1" wp14:anchorId="5B0CF8D8" wp14:editId="1BB35B06">
                  <wp:simplePos x="0" y="0"/>
                  <wp:positionH relativeFrom="column">
                    <wp:posOffset>3352800</wp:posOffset>
                  </wp:positionH>
                  <wp:positionV relativeFrom="paragraph">
                    <wp:posOffset>541655</wp:posOffset>
                  </wp:positionV>
                  <wp:extent cx="2303145" cy="1647190"/>
                  <wp:effectExtent l="19050" t="19050" r="20955" b="10160"/>
                  <wp:wrapNone/>
                  <wp:docPr id="100" name="Rechteck 100"/>
                  <wp:cNvGraphicFramePr/>
                  <a:graphic xmlns:a="http://schemas.openxmlformats.org/drawingml/2006/main">
                    <a:graphicData uri="http://schemas.microsoft.com/office/word/2010/wordprocessingShape">
                      <wps:wsp>
                        <wps:cNvSpPr/>
                        <wps:spPr>
                          <a:xfrm>
                            <a:off x="0" y="0"/>
                            <a:ext cx="2303145" cy="1647190"/>
                          </a:xfrm>
                          <a:prstGeom prst="rect">
                            <a:avLst/>
                          </a:prstGeom>
                          <a:noFill/>
                          <a:ln w="3810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E1894" id="Rechteck 100" o:spid="_x0000_s1026" style="position:absolute;margin-left:264pt;margin-top:42.65pt;width:181.35pt;height:129.7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" filled="f" strokecolor="red" strokeweight="3pt">
                  <v:stroke dashstyle="dash"/>
                </v:rect>
              </w:pict>
            </mc:Fallback>
          </mc:AlternateContent>
        </w:r>
      </w:ins>
      <w:ins w:id="742" w:author="Karolina Kaminska" w:date="2016-10-20T12:53:00Z">
        <w:r w:rsidR="00DB664E">
          <w:rPr>
            <w:noProof/>
          </w:rPr>
          <w:t xml:space="preserve"> </w:t>
        </w:r>
      </w:ins>
      <w:ins w:id="743" w:author="Karolina Kaminska" w:date="2016-10-20T13:03:00Z">
        <w:r w:rsidR="00E96F5A">
          <w:rPr>
            <w:noProof/>
          </w:rPr>
          <w:t xml:space="preserve"> </w:t>
        </w:r>
      </w:ins>
      <w:ins w:id="744" w:author="Karolina Kaminska" w:date="2016-10-20T12:41:00Z">
        <w:r w:rsidR="00267BF8">
          <w:rPr>
            <w:noProof/>
          </w:rPr>
          <w:drawing>
            <wp:inline distT="0" distB="0" distL="0" distR="0" wp14:anchorId="4AB7C5E1" wp14:editId="072F1445">
              <wp:extent cx="5719313" cy="3028087"/>
              <wp:effectExtent l="0" t="0" r="0" b="127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9598" cy="3038827"/>
                      </a:xfrm>
                      <a:prstGeom prst="rect">
                        <a:avLst/>
                      </a:prstGeom>
                    </pic:spPr>
                  </pic:pic>
                </a:graphicData>
              </a:graphic>
            </wp:inline>
          </w:drawing>
        </w:r>
      </w:ins>
    </w:p>
    <w:p w14:paraId="14D15740" w14:textId="77777777" w:rsidR="00E96F5A" w:rsidRDefault="00E96F5A">
      <w:pPr>
        <w:rPr>
          <w:ins w:id="745" w:author="Karolina Kaminska" w:date="2016-10-20T13:03:00Z"/>
          <w:lang w:val="en-GB"/>
        </w:rPr>
      </w:pPr>
    </w:p>
    <w:p w14:paraId="3E0CEF9E" w14:textId="77777777" w:rsidR="008E0891" w:rsidRDefault="00650A81">
      <w:pPr>
        <w:rPr>
          <w:lang w:val="en-GB"/>
        </w:rPr>
      </w:pPr>
      <w:r>
        <w:rPr>
          <w:lang w:val="en-GB"/>
        </w:rPr>
        <w:t xml:space="preserve">The next dialog is about creating a segmented version of each of the </w:t>
      </w:r>
      <w:r w:rsidR="00CD1F1A">
        <w:rPr>
          <w:lang w:val="en-GB"/>
        </w:rPr>
        <w:t>selected</w:t>
      </w:r>
      <w:r>
        <w:rPr>
          <w:lang w:val="en-GB"/>
        </w:rPr>
        <w:t xml:space="preserve"> basic transcriptions. If you want to keep things simple, you should choose the following parameters in this dialog:</w:t>
      </w:r>
    </w:p>
    <w:p w14:paraId="1151512D" w14:textId="77777777" w:rsidR="00650A81" w:rsidRDefault="00650A81">
      <w:pPr>
        <w:rPr>
          <w:lang w:val="en-GB"/>
        </w:rPr>
      </w:pPr>
    </w:p>
    <w:p w14:paraId="77A3D77A" w14:textId="77777777" w:rsidR="00650A81" w:rsidRDefault="00650A81" w:rsidP="00DB00FA">
      <w:pPr>
        <w:numPr>
          <w:ilvl w:val="0"/>
          <w:numId w:val="8"/>
        </w:numPr>
        <w:rPr>
          <w:lang w:val="en-GB"/>
        </w:rPr>
      </w:pPr>
      <w:r>
        <w:rPr>
          <w:lang w:val="en-GB"/>
        </w:rPr>
        <w:t xml:space="preserve">Tick the box </w:t>
      </w:r>
      <w:del w:id="746" w:author="Karolina Kaminska" w:date="2016-10-20T17:05:00Z">
        <w:r w:rsidR="0017743F" w:rsidRPr="00D45B34" w:rsidDel="00930653">
          <w:rPr>
            <w:rStyle w:val="Menufunction"/>
            <w:szCs w:val="20"/>
            <w:lang w:val="en-US" w:eastAsia="en-US"/>
            <w:rPrChange w:id="747" w:author="Karolina Kaminska" w:date="2016-10-19T12:14:00Z">
              <w:rPr>
                <w:rStyle w:val="Bedienungselement"/>
              </w:rPr>
            </w:rPrChange>
          </w:rPr>
          <w:delText>s</w:delText>
        </w:r>
      </w:del>
      <w:ins w:id="748" w:author="Karolina Kaminska" w:date="2016-10-20T17:05:00Z">
        <w:r w:rsidR="00930653">
          <w:rPr>
            <w:rStyle w:val="Menufunction"/>
            <w:szCs w:val="20"/>
            <w:lang w:val="en-US" w:eastAsia="en-US"/>
          </w:rPr>
          <w:t>S</w:t>
        </w:r>
      </w:ins>
      <w:r w:rsidR="0017743F" w:rsidRPr="00D45B34">
        <w:rPr>
          <w:rStyle w:val="Menufunction"/>
          <w:szCs w:val="20"/>
          <w:lang w:val="en-US" w:eastAsia="en-US"/>
          <w:rPrChange w:id="749" w:author="Karolina Kaminska" w:date="2016-10-19T12:14:00Z">
            <w:rPr>
              <w:rStyle w:val="Bedienungselement"/>
            </w:rPr>
          </w:rPrChange>
        </w:rPr>
        <w:t>egment</w:t>
      </w:r>
      <w:r w:rsidRPr="00D45B34">
        <w:rPr>
          <w:rStyle w:val="Menufunction"/>
          <w:szCs w:val="20"/>
          <w:lang w:val="en-US" w:eastAsia="en-US"/>
          <w:rPrChange w:id="750" w:author="Karolina Kaminska" w:date="2016-10-19T12:14:00Z">
            <w:rPr>
              <w:rStyle w:val="Bedienungselement"/>
            </w:rPr>
          </w:rPrChange>
        </w:rPr>
        <w:t xml:space="preserve"> </w:t>
      </w:r>
      <w:r w:rsidR="0017743F" w:rsidRPr="00D45B34">
        <w:rPr>
          <w:rStyle w:val="Menufunction"/>
          <w:szCs w:val="20"/>
          <w:lang w:val="en-US" w:eastAsia="en-US"/>
          <w:rPrChange w:id="751" w:author="Karolina Kaminska" w:date="2016-10-19T12:14:00Z">
            <w:rPr>
              <w:rStyle w:val="Bedienungselement"/>
            </w:rPr>
          </w:rPrChange>
        </w:rPr>
        <w:t>transcriptions</w:t>
      </w:r>
      <w:ins w:id="752" w:author="Karolina Kaminska" w:date="2016-10-20T17:05:00Z">
        <w:r w:rsidR="00930653">
          <w:rPr>
            <w:rStyle w:val="Menufunction"/>
            <w:szCs w:val="20"/>
            <w:lang w:val="en-US" w:eastAsia="en-US"/>
          </w:rPr>
          <w:t>…</w:t>
        </w:r>
      </w:ins>
      <w:r>
        <w:rPr>
          <w:lang w:val="en-GB"/>
        </w:rPr>
        <w:t>; this tells the wizard that transcriptions are to be segmented;</w:t>
      </w:r>
    </w:p>
    <w:p w14:paraId="638E62FF" w14:textId="77777777" w:rsidR="00650A81" w:rsidRDefault="00650A81" w:rsidP="00DB00FA">
      <w:pPr>
        <w:numPr>
          <w:ilvl w:val="0"/>
          <w:numId w:val="8"/>
        </w:numPr>
        <w:rPr>
          <w:lang w:val="en-GB"/>
        </w:rPr>
      </w:pPr>
      <w:r>
        <w:rPr>
          <w:lang w:val="en-GB"/>
        </w:rPr>
        <w:t xml:space="preserve">for </w:t>
      </w:r>
      <w:r w:rsidR="0017743F" w:rsidRPr="00D45B34">
        <w:rPr>
          <w:rStyle w:val="Menufunction"/>
          <w:szCs w:val="20"/>
          <w:lang w:val="en-US" w:eastAsia="en-US"/>
          <w:rPrChange w:id="753" w:author="Karolina Kaminska" w:date="2016-10-19T12:14:00Z">
            <w:rPr>
              <w:rStyle w:val="Bedienungselement"/>
            </w:rPr>
          </w:rPrChange>
        </w:rPr>
        <w:t>segmentation algorithm</w:t>
      </w:r>
      <w:r>
        <w:rPr>
          <w:lang w:val="en-GB"/>
        </w:rPr>
        <w:t xml:space="preserve">, choose </w:t>
      </w:r>
      <w:r w:rsidRPr="00D45B34">
        <w:rPr>
          <w:rStyle w:val="Menufunction"/>
          <w:szCs w:val="20"/>
          <w:lang w:val="en-US" w:eastAsia="en-US"/>
          <w:rPrChange w:id="754" w:author="Karolina Kaminska" w:date="2016-10-19T12:14:00Z">
            <w:rPr>
              <w:rStyle w:val="Bedienungselement"/>
            </w:rPr>
          </w:rPrChange>
        </w:rPr>
        <w:t>default</w:t>
      </w:r>
      <w:r>
        <w:rPr>
          <w:lang w:val="en-GB"/>
        </w:rPr>
        <w:t>;</w:t>
      </w:r>
    </w:p>
    <w:p w14:paraId="6878BE41" w14:textId="77777777" w:rsidR="00650A81" w:rsidRDefault="00650A81" w:rsidP="00DB00FA">
      <w:pPr>
        <w:numPr>
          <w:ilvl w:val="0"/>
          <w:numId w:val="8"/>
        </w:numPr>
        <w:rPr>
          <w:lang w:val="en-GB"/>
        </w:rPr>
      </w:pPr>
      <w:r>
        <w:rPr>
          <w:lang w:val="en-GB"/>
        </w:rPr>
        <w:t xml:space="preserve">since the default segmentation algorithm never produces any errors, it is not important what you choose under </w:t>
      </w:r>
      <w:r w:rsidR="0017743F" w:rsidRPr="00D45B34">
        <w:rPr>
          <w:rStyle w:val="Menufunction"/>
          <w:szCs w:val="20"/>
          <w:lang w:val="en-US" w:eastAsia="en-US"/>
          <w:rPrChange w:id="755" w:author="Karolina Kaminska" w:date="2016-10-19T12:14:00Z">
            <w:rPr>
              <w:rStyle w:val="Bedienungselement"/>
            </w:rPr>
          </w:rPrChange>
        </w:rPr>
        <w:t>on</w:t>
      </w:r>
      <w:r w:rsidRPr="00D45B34">
        <w:rPr>
          <w:rStyle w:val="Menufunction"/>
          <w:szCs w:val="20"/>
          <w:lang w:val="en-US" w:eastAsia="en-US"/>
          <w:rPrChange w:id="756" w:author="Karolina Kaminska" w:date="2016-10-19T12:14:00Z">
            <w:rPr>
              <w:rStyle w:val="Bedienungselement"/>
            </w:rPr>
          </w:rPrChange>
        </w:rPr>
        <w:t xml:space="preserve"> </w:t>
      </w:r>
      <w:r w:rsidR="0017743F" w:rsidRPr="00D45B34">
        <w:rPr>
          <w:rStyle w:val="Menufunction"/>
          <w:szCs w:val="20"/>
          <w:lang w:val="en-US" w:eastAsia="en-US"/>
          <w:rPrChange w:id="757" w:author="Karolina Kaminska" w:date="2016-10-19T12:14:00Z">
            <w:rPr>
              <w:rStyle w:val="Bedienungselement"/>
            </w:rPr>
          </w:rPrChange>
        </w:rPr>
        <w:t>segmentation errors</w:t>
      </w:r>
      <w:r>
        <w:rPr>
          <w:lang w:val="en-GB"/>
        </w:rPr>
        <w:t>;</w:t>
      </w:r>
    </w:p>
    <w:p w14:paraId="7B27B9D9" w14:textId="77777777" w:rsidR="00650A81" w:rsidRDefault="00650A81" w:rsidP="00DB00FA">
      <w:pPr>
        <w:numPr>
          <w:ilvl w:val="0"/>
          <w:numId w:val="8"/>
        </w:numPr>
        <w:rPr>
          <w:lang w:val="en-GB"/>
        </w:rPr>
      </w:pPr>
      <w:r>
        <w:rPr>
          <w:lang w:val="en-GB"/>
        </w:rPr>
        <w:t xml:space="preserve">for </w:t>
      </w:r>
      <w:r w:rsidR="0017743F" w:rsidRPr="00D45B34">
        <w:rPr>
          <w:rStyle w:val="Menufunction"/>
          <w:szCs w:val="20"/>
          <w:lang w:val="en-US" w:eastAsia="en-US"/>
          <w:rPrChange w:id="758" w:author="Karolina Kaminska" w:date="2016-10-19T12:14:00Z">
            <w:rPr>
              <w:rStyle w:val="Bedienungselement"/>
            </w:rPr>
          </w:rPrChange>
        </w:rPr>
        <w:t>target</w:t>
      </w:r>
      <w:r w:rsidR="0017743F" w:rsidRPr="0017743F">
        <w:rPr>
          <w:rStyle w:val="Bedienungselement"/>
        </w:rPr>
        <w:t xml:space="preserve"> </w:t>
      </w:r>
      <w:r>
        <w:rPr>
          <w:lang w:val="en-GB"/>
        </w:rPr>
        <w:t xml:space="preserve">choose </w:t>
      </w:r>
      <w:r w:rsidR="0017743F" w:rsidRPr="00D45B34">
        <w:rPr>
          <w:rStyle w:val="Menufunction"/>
          <w:szCs w:val="20"/>
          <w:lang w:val="en-US" w:eastAsia="en-US"/>
          <w:rPrChange w:id="759" w:author="Karolina Kaminska" w:date="2016-10-19T12:14:00Z">
            <w:rPr>
              <w:rStyle w:val="Bedienungselement"/>
            </w:rPr>
          </w:rPrChange>
        </w:rPr>
        <w:t xml:space="preserve">new </w:t>
      </w:r>
      <w:del w:id="760" w:author="Karolina Kaminska" w:date="2016-10-20T17:06:00Z">
        <w:r w:rsidR="0017743F" w:rsidRPr="00D45B34" w:rsidDel="00930653">
          <w:rPr>
            <w:rStyle w:val="Menufunction"/>
            <w:szCs w:val="20"/>
            <w:lang w:val="en-US" w:eastAsia="en-US"/>
            <w:rPrChange w:id="761" w:author="Karolina Kaminska" w:date="2016-10-19T12:14:00Z">
              <w:rPr>
                <w:rStyle w:val="Bedienungselement"/>
              </w:rPr>
            </w:rPrChange>
          </w:rPr>
          <w:delText>folder</w:delText>
        </w:r>
      </w:del>
      <w:ins w:id="762" w:author="Karolina Kaminska" w:date="2016-10-20T17:06:00Z">
        <w:r w:rsidR="00930653">
          <w:rPr>
            <w:rStyle w:val="Menufunction"/>
            <w:szCs w:val="20"/>
            <w:lang w:val="en-US" w:eastAsia="en-US"/>
          </w:rPr>
          <w:t>directory</w:t>
        </w:r>
      </w:ins>
      <w:r>
        <w:rPr>
          <w:lang w:val="en-GB"/>
        </w:rPr>
        <w:t>; this tells the wizard to write the resulting segmented transcriptions in</w:t>
      </w:r>
      <w:r w:rsidR="00CD1F1A">
        <w:rPr>
          <w:lang w:val="en-GB"/>
        </w:rPr>
        <w:t>to a new folder rather than pla</w:t>
      </w:r>
      <w:r>
        <w:rPr>
          <w:lang w:val="en-GB"/>
        </w:rPr>
        <w:t>ce them side-by-side with th</w:t>
      </w:r>
      <w:r w:rsidR="00CD1F1A">
        <w:rPr>
          <w:lang w:val="en-GB"/>
        </w:rPr>
        <w:t>e original basic transcriptions;</w:t>
      </w:r>
    </w:p>
    <w:p w14:paraId="3E11ABCC" w14:textId="77777777" w:rsidR="00CD1F1A" w:rsidRDefault="00CD1F1A" w:rsidP="00DB00FA">
      <w:pPr>
        <w:numPr>
          <w:ilvl w:val="0"/>
          <w:numId w:val="9"/>
        </w:numPr>
        <w:rPr>
          <w:lang w:val="en-GB"/>
        </w:rPr>
      </w:pPr>
      <w:r>
        <w:rPr>
          <w:lang w:val="en-GB"/>
        </w:rPr>
        <w:t xml:space="preserve">finally, choose “_s” as a </w:t>
      </w:r>
      <w:r w:rsidRPr="00D45B34">
        <w:rPr>
          <w:rStyle w:val="Menufunction"/>
          <w:szCs w:val="20"/>
          <w:lang w:val="en-US" w:eastAsia="en-US"/>
          <w:rPrChange w:id="763" w:author="Karolina Kaminska" w:date="2016-10-19T12:14:00Z">
            <w:rPr>
              <w:b/>
              <w:color w:val="0000FF"/>
              <w:lang w:val="en-GB"/>
            </w:rPr>
          </w:rPrChange>
        </w:rPr>
        <w:t xml:space="preserve">suffix </w:t>
      </w:r>
      <w:r>
        <w:rPr>
          <w:lang w:val="en-GB"/>
        </w:rPr>
        <w:t xml:space="preserve">for the newly created segmented transcriptions; choosing a </w:t>
      </w:r>
      <w:del w:id="764" w:author="Karolina Kaminska" w:date="2016-10-20T17:07:00Z">
        <w:r w:rsidDel="00930653">
          <w:rPr>
            <w:lang w:val="en-GB"/>
          </w:rPr>
          <w:delText xml:space="preserve">(i.e. any) </w:delText>
        </w:r>
      </w:del>
      <w:r>
        <w:rPr>
          <w:lang w:val="en-GB"/>
        </w:rPr>
        <w:t>suffix will make sure that basic and segmented transcriptions have systematically different names.</w:t>
      </w:r>
    </w:p>
    <w:p w14:paraId="46F89597" w14:textId="77777777" w:rsidR="00CD1F1A" w:rsidRDefault="00CD1F1A" w:rsidP="00CD1F1A">
      <w:pPr>
        <w:rPr>
          <w:lang w:val="en-GB"/>
        </w:rPr>
      </w:pPr>
    </w:p>
    <w:p w14:paraId="498F8B96" w14:textId="77777777" w:rsidR="00CD1F1A" w:rsidRDefault="00CD1F1A" w:rsidP="00CD1F1A">
      <w:pPr>
        <w:rPr>
          <w:lang w:val="en-GB"/>
        </w:rPr>
      </w:pPr>
      <w:r>
        <w:rPr>
          <w:lang w:val="en-GB"/>
        </w:rPr>
        <w:t xml:space="preserve">When you’re done specifying the segmentation parameters, click </w:t>
      </w:r>
      <w:r w:rsidR="0017743F" w:rsidRPr="00D45B34">
        <w:rPr>
          <w:rStyle w:val="Menufunction"/>
          <w:szCs w:val="20"/>
          <w:lang w:val="en-US" w:eastAsia="en-US"/>
          <w:rPrChange w:id="765" w:author="Karolina Kaminska" w:date="2016-10-19T12:17:00Z">
            <w:rPr>
              <w:rStyle w:val="Bedienungselement"/>
            </w:rPr>
          </w:rPrChange>
        </w:rPr>
        <w:t>next</w:t>
      </w:r>
      <w:r w:rsidRPr="00D45B34">
        <w:rPr>
          <w:rStyle w:val="Menufunction"/>
          <w:szCs w:val="20"/>
          <w:lang w:val="en-US" w:eastAsia="en-US"/>
          <w:rPrChange w:id="766" w:author="Karolina Kaminska" w:date="2016-10-19T12:17:00Z">
            <w:rPr>
              <w:rStyle w:val="Bedienungselement"/>
            </w:rPr>
          </w:rPrChange>
        </w:rPr>
        <w:t xml:space="preserve"> &gt;</w:t>
      </w:r>
      <w:r w:rsidR="00436775">
        <w:rPr>
          <w:lang w:val="en-GB"/>
        </w:rPr>
        <w:t>.</w:t>
      </w:r>
      <w:ins w:id="767" w:author="Karolina Kaminska" w:date="2016-10-20T17:08:00Z">
        <w:r w:rsidR="00930653" w:rsidRPr="00930653">
          <w:rPr>
            <w:lang w:val="en-GB"/>
          </w:rPr>
          <w:t xml:space="preserve"> </w:t>
        </w:r>
        <w:r w:rsidR="00930653">
          <w:rPr>
            <w:lang w:val="en-GB"/>
          </w:rPr>
          <w:t xml:space="preserve">The next dialog is about metadata you have entered in your transcriptions (i.e. with the help of </w:t>
        </w:r>
        <w:r w:rsidR="00930653" w:rsidRPr="000E758E">
          <w:rPr>
            <w:rStyle w:val="Menufunction"/>
            <w:szCs w:val="20"/>
            <w:lang w:val="en-US" w:eastAsia="en-US"/>
          </w:rPr>
          <w:t>File &gt;</w:t>
        </w:r>
        <w:r w:rsidR="00930653" w:rsidRPr="00DB00FA">
          <w:rPr>
            <w:rStyle w:val="Bedienungselement"/>
          </w:rPr>
          <w:t xml:space="preserve"> </w:t>
        </w:r>
        <w:smartTag w:uri="urn:schemas-microsoft-com:office:smarttags" w:element="place">
          <w:r w:rsidR="00930653" w:rsidRPr="000E758E">
            <w:rPr>
              <w:rStyle w:val="Menufunction"/>
              <w:szCs w:val="20"/>
              <w:lang w:val="en-US" w:eastAsia="en-US"/>
            </w:rPr>
            <w:t>Meta</w:t>
          </w:r>
        </w:smartTag>
        <w:r w:rsidR="00930653" w:rsidRPr="000E758E">
          <w:rPr>
            <w:rStyle w:val="Menufunction"/>
            <w:szCs w:val="20"/>
            <w:lang w:val="en-US" w:eastAsia="en-US"/>
          </w:rPr>
          <w:t xml:space="preserve"> information</w:t>
        </w:r>
        <w:r w:rsidR="00930653">
          <w:rPr>
            <w:lang w:val="en-GB"/>
          </w:rPr>
          <w:t xml:space="preserve"> in the EXMARaLDA Partitur-Editor).</w:t>
        </w:r>
      </w:ins>
    </w:p>
    <w:p w14:paraId="22EAC925" w14:textId="77777777" w:rsidR="00436775" w:rsidRDefault="00436775" w:rsidP="00CD1F1A">
      <w:pPr>
        <w:rPr>
          <w:lang w:val="en-GB"/>
        </w:rPr>
      </w:pPr>
    </w:p>
    <w:p w14:paraId="24334724" w14:textId="77777777" w:rsidR="00436775" w:rsidRDefault="00766D1E" w:rsidP="00DB00FA">
      <w:pPr>
        <w:jc w:val="center"/>
        <w:rPr>
          <w:lang w:val="en-GB"/>
        </w:rPr>
      </w:pPr>
      <w:del w:id="768" w:author="Karolina Kaminska" w:date="2016-10-20T16:55:00Z">
        <w:r w:rsidDel="00F56AB3">
          <w:rPr>
            <w:noProof/>
          </w:rPr>
          <w:drawing>
            <wp:inline distT="0" distB="0" distL="0" distR="0" wp14:anchorId="34295224" wp14:editId="3040F5F6">
              <wp:extent cx="5753100" cy="2714625"/>
              <wp:effectExtent l="0" t="0" r="0" b="9525"/>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2714625"/>
                      </a:xfrm>
                      <a:prstGeom prst="rect">
                        <a:avLst/>
                      </a:prstGeom>
                      <a:noFill/>
                      <a:ln>
                        <a:noFill/>
                      </a:ln>
                    </pic:spPr>
                  </pic:pic>
                </a:graphicData>
              </a:graphic>
            </wp:inline>
          </w:drawing>
        </w:r>
      </w:del>
    </w:p>
    <w:p w14:paraId="5E3CFA7B" w14:textId="77777777" w:rsidR="00436775" w:rsidRDefault="00E343D8" w:rsidP="00CD1F1A">
      <w:pPr>
        <w:rPr>
          <w:lang w:val="en-GB"/>
        </w:rPr>
      </w:pPr>
      <w:ins w:id="769" w:author="Karolina Kaminska" w:date="2016-10-20T13:08:00Z">
        <w:r>
          <w:rPr>
            <w:noProof/>
          </w:rPr>
          <mc:AlternateContent>
            <mc:Choice Requires="wps">
              <w:drawing>
                <wp:anchor distT="0" distB="0" distL="114300" distR="114300" simplePos="0" relativeHeight="251667968" behindDoc="0" locked="0" layoutInCell="1" allowOverlap="1" wp14:anchorId="4728B1C3" wp14:editId="7F38660B">
                  <wp:simplePos x="0" y="0"/>
                  <wp:positionH relativeFrom="column">
                    <wp:posOffset>1032510</wp:posOffset>
                  </wp:positionH>
                  <wp:positionV relativeFrom="paragraph">
                    <wp:posOffset>421376</wp:posOffset>
                  </wp:positionV>
                  <wp:extent cx="4649470" cy="198120"/>
                  <wp:effectExtent l="19050" t="19050" r="17780" b="11430"/>
                  <wp:wrapNone/>
                  <wp:docPr id="106" name="Rechteck 106"/>
                  <wp:cNvGraphicFramePr/>
                  <a:graphic xmlns:a="http://schemas.openxmlformats.org/drawingml/2006/main">
                    <a:graphicData uri="http://schemas.microsoft.com/office/word/2010/wordprocessingShape">
                      <wps:wsp>
                        <wps:cNvSpPr/>
                        <wps:spPr>
                          <a:xfrm>
                            <a:off x="0" y="0"/>
                            <a:ext cx="4649470" cy="198120"/>
                          </a:xfrm>
                          <a:prstGeom prst="rect">
                            <a:avLst/>
                          </a:prstGeom>
                          <a:noFill/>
                          <a:ln w="3810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5AD30E" id="Rechteck 106" o:spid="_x0000_s1026" style="position:absolute;margin-left:81.3pt;margin-top:33.2pt;width:366.1pt;height:15.6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" filled="f" strokecolor="red" strokeweight="3pt">
                  <v:stroke dashstyle="dash"/>
                </v:rect>
              </w:pict>
            </mc:Fallback>
          </mc:AlternateContent>
        </w:r>
      </w:ins>
      <w:ins w:id="770" w:author="Karolina Kaminska" w:date="2016-10-20T17:09:00Z">
        <w:r w:rsidR="00930653">
          <w:rPr>
            <w:noProof/>
          </w:rPr>
          <mc:AlternateContent>
            <mc:Choice Requires="wps">
              <w:drawing>
                <wp:anchor distT="0" distB="0" distL="114300" distR="114300" simplePos="0" relativeHeight="251679232" behindDoc="0" locked="0" layoutInCell="1" allowOverlap="1" wp14:anchorId="31AFBCE4" wp14:editId="3DEE4B46">
                  <wp:simplePos x="0" y="0"/>
                  <wp:positionH relativeFrom="column">
                    <wp:posOffset>1006475</wp:posOffset>
                  </wp:positionH>
                  <wp:positionV relativeFrom="paragraph">
                    <wp:posOffset>2584821</wp:posOffset>
                  </wp:positionV>
                  <wp:extent cx="4649470" cy="198120"/>
                  <wp:effectExtent l="19050" t="19050" r="17780" b="11430"/>
                  <wp:wrapNone/>
                  <wp:docPr id="120" name="Rechteck 120"/>
                  <wp:cNvGraphicFramePr/>
                  <a:graphic xmlns:a="http://schemas.openxmlformats.org/drawingml/2006/main">
                    <a:graphicData uri="http://schemas.microsoft.com/office/word/2010/wordprocessingShape">
                      <wps:wsp>
                        <wps:cNvSpPr/>
                        <wps:spPr>
                          <a:xfrm>
                            <a:off x="0" y="0"/>
                            <a:ext cx="4649470" cy="198120"/>
                          </a:xfrm>
                          <a:prstGeom prst="rect">
                            <a:avLst/>
                          </a:prstGeom>
                          <a:noFill/>
                          <a:ln w="3810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6BA94" id="Rechteck 120" o:spid="_x0000_s1026" style="position:absolute;margin-left:79.25pt;margin-top:203.55pt;width:366.1pt;height:15.6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" filled="f" strokecolor="red" strokeweight="3pt">
                  <v:stroke dashstyle="dash"/>
                </v:rect>
              </w:pict>
            </mc:Fallback>
          </mc:AlternateContent>
        </w:r>
      </w:ins>
      <w:ins w:id="771" w:author="Karolina Kaminska" w:date="2016-10-20T16:32:00Z">
        <w:r w:rsidR="00B43811">
          <w:rPr>
            <w:noProof/>
          </w:rPr>
          <mc:AlternateContent>
            <mc:Choice Requires="wps">
              <w:drawing>
                <wp:anchor distT="0" distB="0" distL="114300" distR="114300" simplePos="0" relativeHeight="251668992" behindDoc="0" locked="0" layoutInCell="1" allowOverlap="1" wp14:anchorId="79CA8B1A" wp14:editId="6A475A01">
                  <wp:simplePos x="0" y="0"/>
                  <wp:positionH relativeFrom="column">
                    <wp:posOffset>4981575</wp:posOffset>
                  </wp:positionH>
                  <wp:positionV relativeFrom="paragraph">
                    <wp:posOffset>2376805</wp:posOffset>
                  </wp:positionV>
                  <wp:extent cx="0" cy="372110"/>
                  <wp:effectExtent l="114300" t="0" r="95250" b="66040"/>
                  <wp:wrapNone/>
                  <wp:docPr id="109"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211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C5FB14" id="Line 34" o:spid="_x0000_s1026" style="position:absolute;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2.25pt,187.15pt" to="392.25pt,2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" strokecolor="red" strokeweight="4.5pt">
                  <v:stroke endarrow="block"/>
                </v:line>
              </w:pict>
            </mc:Fallback>
          </mc:AlternateContent>
        </w:r>
      </w:ins>
      <w:ins w:id="772" w:author="Karolina Kaminska" w:date="2016-10-20T13:08:00Z">
        <w:r w:rsidR="00925AF3">
          <w:rPr>
            <w:noProof/>
          </w:rPr>
          <w:drawing>
            <wp:inline distT="0" distB="0" distL="0" distR="0" wp14:anchorId="4E54D86A" wp14:editId="27FF449C">
              <wp:extent cx="5760720" cy="3042047"/>
              <wp:effectExtent l="0" t="0" r="0" b="635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3042047"/>
                      </a:xfrm>
                      <a:prstGeom prst="rect">
                        <a:avLst/>
                      </a:prstGeom>
                    </pic:spPr>
                  </pic:pic>
                </a:graphicData>
              </a:graphic>
            </wp:inline>
          </w:drawing>
        </w:r>
      </w:ins>
    </w:p>
    <w:p w14:paraId="646228AF" w14:textId="77777777" w:rsidR="00E343D8" w:rsidRDefault="00E343D8" w:rsidP="00E343D8">
      <w:pPr>
        <w:jc w:val="both"/>
        <w:rPr>
          <w:ins w:id="773" w:author="Karolina Kaminska" w:date="2016-10-20T17:15:00Z"/>
          <w:lang w:val="en-GB"/>
        </w:rPr>
      </w:pPr>
    </w:p>
    <w:p w14:paraId="24BF9FE9" w14:textId="77777777" w:rsidR="00436775" w:rsidRDefault="00436775" w:rsidP="00B00309">
      <w:pPr>
        <w:jc w:val="both"/>
        <w:rPr>
          <w:lang w:val="en-GB"/>
        </w:rPr>
      </w:pPr>
      <w:del w:id="774" w:author="Karolina Kaminska" w:date="2016-10-20T17:08:00Z">
        <w:r w:rsidDel="00930653">
          <w:rPr>
            <w:lang w:val="en-GB"/>
          </w:rPr>
          <w:delText xml:space="preserve">The next dialog is about metadata you have entered in your transcriptions (i.e. with the help of </w:delText>
        </w:r>
        <w:r w:rsidRPr="00930653" w:rsidDel="00930653">
          <w:rPr>
            <w:rStyle w:val="Menufunction"/>
            <w:szCs w:val="20"/>
            <w:lang w:val="en-US" w:eastAsia="en-US"/>
            <w:rPrChange w:id="775" w:author="Karolina Kaminska" w:date="2016-10-20T17:07:00Z">
              <w:rPr>
                <w:rStyle w:val="Bedienungselement"/>
              </w:rPr>
            </w:rPrChange>
          </w:rPr>
          <w:delText>File &gt;</w:delText>
        </w:r>
        <w:r w:rsidRPr="00DB00FA" w:rsidDel="00930653">
          <w:rPr>
            <w:rStyle w:val="Bedienungselement"/>
          </w:rPr>
          <w:delText xml:space="preserve"> </w:delText>
        </w:r>
        <w:r w:rsidRPr="00D45B34" w:rsidDel="00930653">
          <w:rPr>
            <w:rStyle w:val="Menufunction"/>
            <w:szCs w:val="20"/>
            <w:lang w:val="en-US" w:eastAsia="en-US"/>
            <w:rPrChange w:id="776" w:author="Karolina Kaminska" w:date="2016-10-19T12:17:00Z">
              <w:rPr>
                <w:rStyle w:val="Bedienungselement"/>
              </w:rPr>
            </w:rPrChange>
          </w:rPr>
          <w:delText>Meta information</w:delText>
        </w:r>
        <w:r w:rsidDel="00930653">
          <w:rPr>
            <w:lang w:val="en-GB"/>
          </w:rPr>
          <w:delText xml:space="preserve"> in the EXMARaLDA Partitur-Editor). </w:delText>
        </w:r>
      </w:del>
      <w:r>
        <w:rPr>
          <w:lang w:val="en-GB"/>
        </w:rPr>
        <w:t xml:space="preserve">For each such </w:t>
      </w:r>
      <w:ins w:id="777" w:author="Karolina Kaminska" w:date="2016-10-20T17:08:00Z">
        <w:r w:rsidR="00930653">
          <w:rPr>
            <w:lang w:val="en-GB"/>
          </w:rPr>
          <w:t xml:space="preserve">a </w:t>
        </w:r>
      </w:ins>
      <w:r>
        <w:rPr>
          <w:lang w:val="en-GB"/>
        </w:rPr>
        <w:t xml:space="preserve">metadata field (second column), the wizard asks you whether to include it in your corpus (first column), what to call it in the corpus (third column), and whether to assign it to a communication or to a transcription (fourth column). The most important field is at the bottom of the table: it lets you specify how the wizard determines the name of communications and how it assigns transcriptions to communications. </w:t>
      </w:r>
      <w:r w:rsidR="00B00309">
        <w:rPr>
          <w:lang w:val="en-GB"/>
        </w:rPr>
        <w:t xml:space="preserve">Click on </w:t>
      </w:r>
      <w:r w:rsidR="0017743F" w:rsidRPr="00D45B34">
        <w:rPr>
          <w:rStyle w:val="Menufunction"/>
          <w:szCs w:val="20"/>
          <w:lang w:val="en-US" w:eastAsia="en-US"/>
          <w:rPrChange w:id="778" w:author="Karolina Kaminska" w:date="2016-10-19T12:17:00Z">
            <w:rPr>
              <w:rStyle w:val="Bedienungselement"/>
            </w:rPr>
          </w:rPrChange>
        </w:rPr>
        <w:t>next</w:t>
      </w:r>
      <w:r w:rsidR="00B00309" w:rsidRPr="00D45B34">
        <w:rPr>
          <w:rStyle w:val="Menufunction"/>
          <w:szCs w:val="20"/>
          <w:lang w:val="en-US" w:eastAsia="en-US"/>
          <w:rPrChange w:id="779" w:author="Karolina Kaminska" w:date="2016-10-19T12:17:00Z">
            <w:rPr>
              <w:rStyle w:val="Bedienungselement"/>
            </w:rPr>
          </w:rPrChange>
        </w:rPr>
        <w:t xml:space="preserve"> &gt;</w:t>
      </w:r>
      <w:r w:rsidR="00B00309">
        <w:rPr>
          <w:lang w:val="en-GB"/>
        </w:rPr>
        <w:t xml:space="preserve"> </w:t>
      </w:r>
      <w:r w:rsidR="00B43689">
        <w:rPr>
          <w:lang w:val="en-GB"/>
        </w:rPr>
        <w:t>once</w:t>
      </w:r>
      <w:r w:rsidR="00B00309">
        <w:rPr>
          <w:lang w:val="en-GB"/>
        </w:rPr>
        <w:t xml:space="preserve"> you have specified everything.</w:t>
      </w:r>
      <w:ins w:id="780" w:author="Karolina Kaminska" w:date="2016-10-20T17:11:00Z">
        <w:r w:rsidR="00930653" w:rsidRPr="00930653">
          <w:rPr>
            <w:lang w:val="en-GB"/>
          </w:rPr>
          <w:t xml:space="preserve"> </w:t>
        </w:r>
      </w:ins>
      <w:moveToRangeStart w:id="781" w:author="Karolina Kaminska" w:date="2016-10-20T17:11:00Z" w:name="move464746818"/>
      <w:moveTo w:id="782" w:author="Karolina Kaminska" w:date="2016-10-20T17:11:00Z">
        <w:r w:rsidR="00930653">
          <w:rPr>
            <w:lang w:val="en-GB"/>
          </w:rPr>
          <w:t>The last dialog is about the speakers of the corpus.</w:t>
        </w:r>
      </w:moveTo>
      <w:moveToRangeEnd w:id="781"/>
    </w:p>
    <w:p w14:paraId="66667B6B" w14:textId="77777777" w:rsidR="00B00309" w:rsidDel="00930653" w:rsidRDefault="00B00309" w:rsidP="00B00309">
      <w:pPr>
        <w:jc w:val="both"/>
        <w:rPr>
          <w:del w:id="783" w:author="Karolina Kaminska" w:date="2016-10-20T17:11:00Z"/>
          <w:lang w:val="en-GB"/>
        </w:rPr>
      </w:pPr>
    </w:p>
    <w:p w14:paraId="0499A68B" w14:textId="77777777" w:rsidR="00B00309" w:rsidRDefault="00766D1E" w:rsidP="00DB00FA">
      <w:pPr>
        <w:jc w:val="center"/>
        <w:rPr>
          <w:lang w:val="en-GB"/>
        </w:rPr>
      </w:pPr>
      <w:del w:id="784" w:author="Karolina Kaminska" w:date="2016-10-20T16:55:00Z">
        <w:r w:rsidDel="00F56AB3">
          <w:rPr>
            <w:noProof/>
          </w:rPr>
          <w:drawing>
            <wp:inline distT="0" distB="0" distL="0" distR="0" wp14:anchorId="06F7CFF2" wp14:editId="6BF11E06">
              <wp:extent cx="5753100" cy="2714625"/>
              <wp:effectExtent l="0" t="0" r="0" b="9525"/>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2714625"/>
                      </a:xfrm>
                      <a:prstGeom prst="rect">
                        <a:avLst/>
                      </a:prstGeom>
                      <a:noFill/>
                      <a:ln>
                        <a:noFill/>
                      </a:ln>
                    </pic:spPr>
                  </pic:pic>
                </a:graphicData>
              </a:graphic>
            </wp:inline>
          </w:drawing>
        </w:r>
      </w:del>
    </w:p>
    <w:p w14:paraId="1596E0D7" w14:textId="77777777" w:rsidR="00B00309" w:rsidRDefault="00930653" w:rsidP="00B00309">
      <w:pPr>
        <w:jc w:val="both"/>
        <w:rPr>
          <w:ins w:id="785" w:author="Karolina Kaminska" w:date="2016-10-20T13:04:00Z"/>
          <w:lang w:val="en-GB"/>
        </w:rPr>
      </w:pPr>
      <w:ins w:id="786" w:author="Karolina Kaminska" w:date="2016-10-20T16:36:00Z">
        <w:r>
          <w:rPr>
            <w:noProof/>
          </w:rPr>
          <mc:AlternateContent>
            <mc:Choice Requires="wps">
              <w:drawing>
                <wp:anchor distT="0" distB="0" distL="114300" distR="114300" simplePos="0" relativeHeight="251675136" behindDoc="0" locked="0" layoutInCell="1" allowOverlap="1" wp14:anchorId="1C19C557" wp14:editId="23B46982">
                  <wp:simplePos x="0" y="0"/>
                  <wp:positionH relativeFrom="column">
                    <wp:posOffset>954884</wp:posOffset>
                  </wp:positionH>
                  <wp:positionV relativeFrom="paragraph">
                    <wp:posOffset>2639802</wp:posOffset>
                  </wp:positionV>
                  <wp:extent cx="4726629" cy="190811"/>
                  <wp:effectExtent l="19050" t="19050" r="17145" b="19050"/>
                  <wp:wrapNone/>
                  <wp:docPr id="115" name="Rechteck 115"/>
                  <wp:cNvGraphicFramePr/>
                  <a:graphic xmlns:a="http://schemas.openxmlformats.org/drawingml/2006/main">
                    <a:graphicData uri="http://schemas.microsoft.com/office/word/2010/wordprocessingShape">
                      <wps:wsp>
                        <wps:cNvSpPr/>
                        <wps:spPr>
                          <a:xfrm>
                            <a:off x="0" y="0"/>
                            <a:ext cx="4726629" cy="190811"/>
                          </a:xfrm>
                          <a:prstGeom prst="rect">
                            <a:avLst/>
                          </a:prstGeom>
                          <a:noFill/>
                          <a:ln w="3810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E3821F" id="Rechteck 115" o:spid="_x0000_s1026" style="position:absolute;margin-left:75.2pt;margin-top:207.85pt;width:372.2pt;height:1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" filled="f" strokecolor="red" strokeweight="3pt">
                  <v:stroke dashstyle="dash"/>
                </v:rect>
              </w:pict>
            </mc:Fallback>
          </mc:AlternateContent>
        </w:r>
        <w:r w:rsidR="00B43811">
          <w:rPr>
            <w:noProof/>
          </w:rPr>
          <mc:AlternateContent>
            <mc:Choice Requires="wps">
              <w:drawing>
                <wp:anchor distT="0" distB="0" distL="114300" distR="114300" simplePos="0" relativeHeight="251676160" behindDoc="0" locked="0" layoutInCell="1" allowOverlap="1" wp14:anchorId="5B405DF7" wp14:editId="4F61C058">
                  <wp:simplePos x="0" y="0"/>
                  <wp:positionH relativeFrom="column">
                    <wp:posOffset>5029835</wp:posOffset>
                  </wp:positionH>
                  <wp:positionV relativeFrom="paragraph">
                    <wp:posOffset>2477135</wp:posOffset>
                  </wp:positionV>
                  <wp:extent cx="0" cy="372110"/>
                  <wp:effectExtent l="114300" t="0" r="95250" b="66040"/>
                  <wp:wrapNone/>
                  <wp:docPr id="116"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211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4048BF" id="Line 34" o:spid="_x0000_s1026" style="position:absolute;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05pt,195.05pt" to="396.05pt,2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" strokecolor="red" strokeweight="4.5pt">
                  <v:stroke endarrow="block"/>
                </v:line>
              </w:pict>
            </mc:Fallback>
          </mc:AlternateContent>
        </w:r>
        <w:r w:rsidR="00B43811">
          <w:rPr>
            <w:noProof/>
          </w:rPr>
          <w:drawing>
            <wp:inline distT="0" distB="0" distL="0" distR="0" wp14:anchorId="741CD438" wp14:editId="110669E6">
              <wp:extent cx="5760720" cy="3059196"/>
              <wp:effectExtent l="0" t="0" r="0" b="8255"/>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3059196"/>
                      </a:xfrm>
                      <a:prstGeom prst="rect">
                        <a:avLst/>
                      </a:prstGeom>
                    </pic:spPr>
                  </pic:pic>
                </a:graphicData>
              </a:graphic>
            </wp:inline>
          </w:drawing>
        </w:r>
      </w:ins>
    </w:p>
    <w:p w14:paraId="583C5060" w14:textId="77777777" w:rsidR="00E96F5A" w:rsidRDefault="00E96F5A" w:rsidP="00B00309">
      <w:pPr>
        <w:jc w:val="both"/>
        <w:rPr>
          <w:lang w:val="en-GB"/>
        </w:rPr>
      </w:pPr>
    </w:p>
    <w:p w14:paraId="1CE45C87" w14:textId="77777777" w:rsidR="00B00309" w:rsidRDefault="00B00309" w:rsidP="00B00309">
      <w:pPr>
        <w:jc w:val="both"/>
        <w:rPr>
          <w:lang w:val="en-GB"/>
        </w:rPr>
      </w:pPr>
      <w:moveFromRangeStart w:id="787" w:author="Karolina Kaminska" w:date="2016-10-20T17:11:00Z" w:name="move464746818"/>
      <w:moveFrom w:id="788" w:author="Karolina Kaminska" w:date="2016-10-20T17:11:00Z">
        <w:r w:rsidDel="00930653">
          <w:rPr>
            <w:lang w:val="en-GB"/>
          </w:rPr>
          <w:t xml:space="preserve">The last dialog is about the speakers of the corpus. </w:t>
        </w:r>
      </w:moveFrom>
      <w:moveFromRangeEnd w:id="787"/>
      <w:r>
        <w:rPr>
          <w:lang w:val="en-GB"/>
        </w:rPr>
        <w:t xml:space="preserve">The wizard asks you for a </w:t>
      </w:r>
      <w:r w:rsidRPr="00D45B34">
        <w:rPr>
          <w:rStyle w:val="Menufunction"/>
          <w:szCs w:val="20"/>
          <w:lang w:val="en-US" w:eastAsia="en-US"/>
          <w:rPrChange w:id="789" w:author="Karolina Kaminska" w:date="2016-10-19T12:17:00Z">
            <w:rPr>
              <w:rStyle w:val="Bedienungselement"/>
            </w:rPr>
          </w:rPrChange>
        </w:rPr>
        <w:t>unique speaker distinction</w:t>
      </w:r>
      <w:r>
        <w:rPr>
          <w:lang w:val="en-GB"/>
        </w:rPr>
        <w:t xml:space="preserve"> at the bottom of the dialog. Usually, you will have chosen abbreviations in the EXMARaLDA transcriptions to be unique for each speaker (i.e. no two different speakers will share the same abbreviation). Only if this is not the case, do you need to specify a different unique speaker distinction. Clicking on </w:t>
      </w:r>
      <w:r w:rsidR="0017743F" w:rsidRPr="00D45B34">
        <w:rPr>
          <w:rStyle w:val="Menufunction"/>
          <w:szCs w:val="20"/>
          <w:lang w:val="en-US" w:eastAsia="en-US"/>
          <w:rPrChange w:id="790" w:author="Karolina Kaminska" w:date="2016-10-19T12:17:00Z">
            <w:rPr>
              <w:rStyle w:val="Bedienungselement"/>
            </w:rPr>
          </w:rPrChange>
        </w:rPr>
        <w:t>next</w:t>
      </w:r>
      <w:r w:rsidRPr="00D45B34">
        <w:rPr>
          <w:rStyle w:val="Menufunction"/>
          <w:szCs w:val="20"/>
          <w:lang w:val="en-US" w:eastAsia="en-US"/>
          <w:rPrChange w:id="791" w:author="Karolina Kaminska" w:date="2016-10-19T12:17:00Z">
            <w:rPr>
              <w:rStyle w:val="Bedienungselement"/>
            </w:rPr>
          </w:rPrChange>
        </w:rPr>
        <w:t xml:space="preserve"> &gt;</w:t>
      </w:r>
      <w:r>
        <w:rPr>
          <w:lang w:val="en-GB"/>
        </w:rPr>
        <w:t xml:space="preserve"> will get you to a summary of the parameters you have set for the wizard:</w:t>
      </w:r>
    </w:p>
    <w:p w14:paraId="7FBE5EDC" w14:textId="77777777" w:rsidR="00B00309" w:rsidRDefault="00B00309" w:rsidP="00B00309">
      <w:pPr>
        <w:jc w:val="both"/>
        <w:rPr>
          <w:lang w:val="en-GB"/>
        </w:rPr>
      </w:pPr>
    </w:p>
    <w:p w14:paraId="454A2A7D" w14:textId="77777777" w:rsidR="00B00309" w:rsidRDefault="00766D1E" w:rsidP="00DB00FA">
      <w:pPr>
        <w:jc w:val="center"/>
        <w:rPr>
          <w:lang w:val="en-GB"/>
        </w:rPr>
      </w:pPr>
      <w:del w:id="792" w:author="Karolina Kaminska" w:date="2016-10-20T16:55:00Z">
        <w:r w:rsidDel="00F56AB3">
          <w:rPr>
            <w:noProof/>
          </w:rPr>
          <w:drawing>
            <wp:inline distT="0" distB="0" distL="0" distR="0" wp14:anchorId="3E195247" wp14:editId="6C7650B2">
              <wp:extent cx="5762625" cy="2914650"/>
              <wp:effectExtent l="0" t="0" r="9525" b="0"/>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2914650"/>
                      </a:xfrm>
                      <a:prstGeom prst="rect">
                        <a:avLst/>
                      </a:prstGeom>
                      <a:noFill/>
                      <a:ln>
                        <a:noFill/>
                      </a:ln>
                    </pic:spPr>
                  </pic:pic>
                </a:graphicData>
              </a:graphic>
            </wp:inline>
          </w:drawing>
        </w:r>
      </w:del>
    </w:p>
    <w:p w14:paraId="494CCDF5" w14:textId="77777777" w:rsidR="00B00309" w:rsidRDefault="00B43811" w:rsidP="00CD1F1A">
      <w:pPr>
        <w:rPr>
          <w:lang w:val="en-GB"/>
        </w:rPr>
      </w:pPr>
      <w:ins w:id="793" w:author="Karolina Kaminska" w:date="2016-10-20T16:33:00Z">
        <w:r w:rsidRPr="00B43811">
          <w:rPr>
            <w:noProof/>
          </w:rPr>
          <mc:AlternateContent>
            <mc:Choice Requires="wps">
              <w:drawing>
                <wp:anchor distT="0" distB="0" distL="114300" distR="114300" simplePos="0" relativeHeight="251672064" behindDoc="0" locked="0" layoutInCell="1" allowOverlap="1" wp14:anchorId="1202B3E1" wp14:editId="0CBB71EB">
                  <wp:simplePos x="0" y="0"/>
                  <wp:positionH relativeFrom="column">
                    <wp:posOffset>972137</wp:posOffset>
                  </wp:positionH>
                  <wp:positionV relativeFrom="paragraph">
                    <wp:posOffset>264771</wp:posOffset>
                  </wp:positionV>
                  <wp:extent cx="4649470" cy="198120"/>
                  <wp:effectExtent l="19050" t="19050" r="17780" b="11430"/>
                  <wp:wrapNone/>
                  <wp:docPr id="111" name="Rechteck 111"/>
                  <wp:cNvGraphicFramePr/>
                  <a:graphic xmlns:a="http://schemas.openxmlformats.org/drawingml/2006/main">
                    <a:graphicData uri="http://schemas.microsoft.com/office/word/2010/wordprocessingShape">
                      <wps:wsp>
                        <wps:cNvSpPr/>
                        <wps:spPr>
                          <a:xfrm>
                            <a:off x="0" y="0"/>
                            <a:ext cx="4649470" cy="198120"/>
                          </a:xfrm>
                          <a:prstGeom prst="rect">
                            <a:avLst/>
                          </a:prstGeom>
                          <a:noFill/>
                          <a:ln w="3810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76679" id="Rechteck 111" o:spid="_x0000_s1026" style="position:absolute;margin-left:76.55pt;margin-top:20.85pt;width:366.1pt;height:15.6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" filled="f" strokecolor="red" strokeweight="3pt">
                  <v:stroke dashstyle="dash"/>
                </v:rect>
              </w:pict>
            </mc:Fallback>
          </mc:AlternateContent>
        </w:r>
        <w:r>
          <w:rPr>
            <w:noProof/>
          </w:rPr>
          <mc:AlternateContent>
            <mc:Choice Requires="wps">
              <w:drawing>
                <wp:anchor distT="0" distB="0" distL="114300" distR="114300" simplePos="0" relativeHeight="251673088" behindDoc="0" locked="0" layoutInCell="1" allowOverlap="1" wp14:anchorId="0E0DFA2C" wp14:editId="49432D7F">
                  <wp:simplePos x="0" y="0"/>
                  <wp:positionH relativeFrom="column">
                    <wp:posOffset>5469890</wp:posOffset>
                  </wp:positionH>
                  <wp:positionV relativeFrom="paragraph">
                    <wp:posOffset>2440940</wp:posOffset>
                  </wp:positionV>
                  <wp:extent cx="0" cy="372110"/>
                  <wp:effectExtent l="114300" t="0" r="95250" b="66040"/>
                  <wp:wrapNone/>
                  <wp:docPr id="113"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211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DADA28" id="Line 34" o:spid="_x0000_s1026" style="position:absolute;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30.7pt,192.2pt" to="430.7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" strokecolor="red" strokeweight="4.5pt">
                  <v:stroke endarrow="block"/>
                </v:line>
              </w:pict>
            </mc:Fallback>
          </mc:AlternateContent>
        </w:r>
      </w:ins>
      <w:ins w:id="794" w:author="Karolina Kaminska" w:date="2016-10-20T16:34:00Z">
        <w:r>
          <w:rPr>
            <w:noProof/>
          </w:rPr>
          <w:drawing>
            <wp:inline distT="0" distB="0" distL="0" distR="0" wp14:anchorId="31352DDD" wp14:editId="602D511F">
              <wp:extent cx="5760720" cy="3042660"/>
              <wp:effectExtent l="0" t="0" r="0" b="5715"/>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3042660"/>
                      </a:xfrm>
                      <a:prstGeom prst="rect">
                        <a:avLst/>
                      </a:prstGeom>
                    </pic:spPr>
                  </pic:pic>
                </a:graphicData>
              </a:graphic>
            </wp:inline>
          </w:drawing>
        </w:r>
      </w:ins>
    </w:p>
    <w:p w14:paraId="228613F6" w14:textId="77777777" w:rsidR="00E343D8" w:rsidRDefault="00E343D8">
      <w:pPr>
        <w:jc w:val="both"/>
        <w:rPr>
          <w:ins w:id="795" w:author="Karolina Kaminska" w:date="2016-10-20T17:15:00Z"/>
          <w:lang w:val="en-GB"/>
        </w:rPr>
        <w:pPrChange w:id="796" w:author="Karolina Kaminska" w:date="2016-10-20T17:15:00Z">
          <w:pPr/>
        </w:pPrChange>
      </w:pPr>
    </w:p>
    <w:p w14:paraId="0CB883AF" w14:textId="77777777" w:rsidR="008E0891" w:rsidRDefault="00B00309">
      <w:pPr>
        <w:jc w:val="both"/>
        <w:rPr>
          <w:lang w:val="en-GB"/>
        </w:rPr>
        <w:pPrChange w:id="797" w:author="Karolina Kaminska" w:date="2016-10-20T17:15:00Z">
          <w:pPr/>
        </w:pPrChange>
      </w:pPr>
      <w:r>
        <w:rPr>
          <w:lang w:val="en-GB"/>
        </w:rPr>
        <w:t xml:space="preserve">If you now click on </w:t>
      </w:r>
      <w:r w:rsidR="0017743F" w:rsidRPr="00D45B34">
        <w:rPr>
          <w:rStyle w:val="Menufunction"/>
          <w:szCs w:val="20"/>
          <w:lang w:val="en-US" w:eastAsia="en-US"/>
          <w:rPrChange w:id="798" w:author="Karolina Kaminska" w:date="2016-10-19T12:17:00Z">
            <w:rPr>
              <w:rStyle w:val="Bedienungselement"/>
            </w:rPr>
          </w:rPrChange>
        </w:rPr>
        <w:t>finish</w:t>
      </w:r>
      <w:r>
        <w:rPr>
          <w:lang w:val="en-GB"/>
        </w:rPr>
        <w:t xml:space="preserve"> your corpus will be created</w:t>
      </w:r>
      <w:r w:rsidR="00B31C36">
        <w:rPr>
          <w:lang w:val="en-GB"/>
        </w:rPr>
        <w:t>, saved under the name you specified in step 1</w:t>
      </w:r>
      <w:r>
        <w:rPr>
          <w:lang w:val="en-GB"/>
        </w:rPr>
        <w:t xml:space="preserve"> and loaded in EXAKT.</w:t>
      </w:r>
    </w:p>
    <w:p w14:paraId="1DA096B6" w14:textId="6C0D5E46" w:rsidR="00B31C36" w:rsidRDefault="00B31C36" w:rsidP="00F530D1">
      <w:pPr>
        <w:pStyle w:val="berschrift2"/>
        <w:rPr>
          <w:lang w:val="en-GB"/>
        </w:rPr>
      </w:pPr>
      <w:bookmarkStart w:id="799" w:name="_Toc468802719"/>
      <w:r>
        <w:rPr>
          <w:lang w:val="en-GB"/>
        </w:rPr>
        <w:t>1.</w:t>
      </w:r>
      <w:ins w:id="800" w:author="fsnv625" w:date="2016-12-06T15:47:00Z">
        <w:r w:rsidR="001E34C0">
          <w:rPr>
            <w:lang w:val="en-GB"/>
          </w:rPr>
          <w:t>5</w:t>
        </w:r>
      </w:ins>
      <w:ins w:id="801" w:author="Timm Lehmberg" w:date="2016-10-24T13:47:00Z">
        <w:del w:id="802" w:author="fsnv625" w:date="2016-12-06T15:47:00Z">
          <w:r w:rsidR="004A6AFB" w:rsidDel="001E34C0">
            <w:rPr>
              <w:lang w:val="en-GB"/>
            </w:rPr>
            <w:delText>6</w:delText>
          </w:r>
        </w:del>
      </w:ins>
      <w:del w:id="803" w:author="Timm Lehmberg" w:date="2016-10-24T13:47:00Z">
        <w:r w:rsidR="00004249" w:rsidDel="004A6AFB">
          <w:rPr>
            <w:lang w:val="en-GB"/>
          </w:rPr>
          <w:delText>5</w:delText>
        </w:r>
      </w:del>
      <w:del w:id="804" w:author="Anne Ferger" w:date="2016-11-01T13:38:00Z">
        <w:r w:rsidDel="00DE49FA">
          <w:rPr>
            <w:lang w:val="en-GB"/>
          </w:rPr>
          <w:delText>.</w:delText>
        </w:r>
      </w:del>
      <w:r>
        <w:rPr>
          <w:lang w:val="en-GB"/>
        </w:rPr>
        <w:t xml:space="preserve"> Generating a corpus from FOLKER transcriptions</w:t>
      </w:r>
      <w:bookmarkEnd w:id="799"/>
    </w:p>
    <w:p w14:paraId="34C27832" w14:textId="77777777" w:rsidR="00B31C36" w:rsidRDefault="00B31C36">
      <w:pPr>
        <w:jc w:val="both"/>
        <w:rPr>
          <w:lang w:val="en-GB"/>
        </w:rPr>
        <w:pPrChange w:id="805" w:author="Karolina Kaminska" w:date="2016-10-20T17:15:00Z">
          <w:pPr>
            <w:keepNext/>
            <w:jc w:val="both"/>
          </w:pPr>
        </w:pPrChange>
      </w:pPr>
      <w:r>
        <w:rPr>
          <w:lang w:val="en-GB"/>
        </w:rPr>
        <w:t xml:space="preserve">Via </w:t>
      </w:r>
      <w:r w:rsidRPr="00D45B34">
        <w:rPr>
          <w:rStyle w:val="Menufunction"/>
          <w:szCs w:val="20"/>
          <w:lang w:val="en-US" w:eastAsia="en-US"/>
          <w:rPrChange w:id="806" w:author="Karolina Kaminska" w:date="2016-10-19T12:17:00Z">
            <w:rPr>
              <w:rStyle w:val="Bedienungselement"/>
            </w:rPr>
          </w:rPrChange>
        </w:rPr>
        <w:t>File &gt; FOLKER corpus...</w:t>
      </w:r>
      <w:r>
        <w:rPr>
          <w:lang w:val="en-GB"/>
        </w:rPr>
        <w:t xml:space="preserve"> you can start a wizard for creating an EXMARaLDA corpus from a set of FOLKER transcriptions (FOLKER is a transcription editor published by the IDS at </w:t>
      </w:r>
      <w:smartTag w:uri="urn:schemas-microsoft-com:office:smarttags" w:element="City">
        <w:smartTag w:uri="urn:schemas-microsoft-com:office:smarttags" w:element="place">
          <w:r>
            <w:rPr>
              <w:lang w:val="en-GB"/>
            </w:rPr>
            <w:t>Mannheim</w:t>
          </w:r>
        </w:smartTag>
      </w:smartTag>
      <w:r>
        <w:rPr>
          <w:lang w:val="en-GB"/>
        </w:rPr>
        <w:t xml:space="preserve">, see </w:t>
      </w:r>
      <w:commentRangeStart w:id="807"/>
      <w:r w:rsidR="00AB41D2">
        <w:fldChar w:fldCharType="begin"/>
      </w:r>
      <w:r w:rsidR="00AB41D2" w:rsidRPr="00AB41D2">
        <w:rPr>
          <w:lang w:val="en-US"/>
          <w:rPrChange w:id="808" w:author="Karolina Kaminska" w:date="2016-10-20T11:59:00Z">
            <w:rPr/>
          </w:rPrChange>
        </w:rPr>
        <w:instrText xml:space="preserve"> HYPERLINK "http://agd.ids-mannheim.de/html/folker.shtml" </w:instrText>
      </w:r>
      <w:r w:rsidR="00AB41D2">
        <w:fldChar w:fldCharType="separate"/>
      </w:r>
      <w:r w:rsidRPr="00B31C36">
        <w:rPr>
          <w:rStyle w:val="Hyperlink"/>
          <w:lang w:val="en-GB"/>
        </w:rPr>
        <w:t>http://agd.ids-mannheim.de/html/folker.shtml</w:t>
      </w:r>
      <w:r w:rsidR="00AB41D2">
        <w:rPr>
          <w:rStyle w:val="Hyperlink"/>
          <w:lang w:val="en-GB"/>
        </w:rPr>
        <w:fldChar w:fldCharType="end"/>
      </w:r>
      <w:commentRangeEnd w:id="807"/>
      <w:r w:rsidR="00B43811">
        <w:rPr>
          <w:rStyle w:val="Kommentarzeichen"/>
        </w:rPr>
        <w:commentReference w:id="807"/>
      </w:r>
      <w:r>
        <w:rPr>
          <w:lang w:val="en-GB"/>
        </w:rPr>
        <w:t>)</w:t>
      </w:r>
      <w:r w:rsidRPr="00B31C36">
        <w:rPr>
          <w:lang w:val="en-GB"/>
        </w:rPr>
        <w:t xml:space="preserve">. </w:t>
      </w:r>
      <w:r>
        <w:rPr>
          <w:lang w:val="en-GB"/>
        </w:rPr>
        <w:t>The wizard is similar to the one described in the previous section. Since FOLKER does not store any transcription or speaker metadata, steps 4 and 5 are skipped. The wizard itself contains some additional instructions for each step in the corpus generation.</w:t>
      </w:r>
    </w:p>
    <w:p w14:paraId="2389D2DC" w14:textId="77777777" w:rsidR="00B31C36" w:rsidRDefault="00B31C36" w:rsidP="00F530D1">
      <w:pPr>
        <w:keepNext/>
        <w:rPr>
          <w:lang w:val="en-GB"/>
        </w:rPr>
      </w:pPr>
    </w:p>
    <w:p w14:paraId="796AFA57" w14:textId="77777777" w:rsidR="00B31C36" w:rsidRPr="00B31C36" w:rsidRDefault="00B31C36" w:rsidP="00F530D1">
      <w:pPr>
        <w:keepNext/>
        <w:rPr>
          <w:u w:val="single"/>
          <w:lang w:val="en-GB"/>
        </w:rPr>
      </w:pPr>
      <w:r w:rsidRPr="00B31C36">
        <w:rPr>
          <w:u w:val="single"/>
          <w:lang w:val="en-GB"/>
        </w:rPr>
        <w:t>Step 1: Specify a Coma file to which the resulting corpus will be written</w:t>
      </w:r>
    </w:p>
    <w:p w14:paraId="1812D332" w14:textId="77777777" w:rsidR="00B31C36" w:rsidDel="00E343D8" w:rsidRDefault="00B31C36" w:rsidP="00F530D1">
      <w:pPr>
        <w:keepNext/>
        <w:rPr>
          <w:del w:id="809" w:author="Karolina Kaminska" w:date="2016-10-20T17:17:00Z"/>
          <w:lang w:val="en-GB"/>
        </w:rPr>
      </w:pPr>
    </w:p>
    <w:p w14:paraId="253CD4BF" w14:textId="77777777" w:rsidR="00B31C36" w:rsidRDefault="00766D1E" w:rsidP="00F530D1">
      <w:pPr>
        <w:keepNext/>
        <w:jc w:val="center"/>
        <w:rPr>
          <w:lang w:val="en-GB"/>
        </w:rPr>
      </w:pPr>
      <w:del w:id="810" w:author="Karolina Kaminska" w:date="2016-10-20T16:54:00Z">
        <w:r w:rsidDel="00F56AB3">
          <w:rPr>
            <w:noProof/>
          </w:rPr>
          <w:drawing>
            <wp:inline distT="0" distB="0" distL="0" distR="0" wp14:anchorId="458E0A4C" wp14:editId="752DDEFF">
              <wp:extent cx="4829175" cy="2200275"/>
              <wp:effectExtent l="0" t="0" r="9525" b="9525"/>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29175" cy="2200275"/>
                      </a:xfrm>
                      <a:prstGeom prst="rect">
                        <a:avLst/>
                      </a:prstGeom>
                      <a:noFill/>
                      <a:ln>
                        <a:noFill/>
                      </a:ln>
                    </pic:spPr>
                  </pic:pic>
                </a:graphicData>
              </a:graphic>
            </wp:inline>
          </w:drawing>
        </w:r>
      </w:del>
    </w:p>
    <w:p w14:paraId="29BA63FA" w14:textId="07866971" w:rsidR="00B43689" w:rsidRDefault="00B43811" w:rsidP="00F530D1">
      <w:pPr>
        <w:keepNext/>
        <w:rPr>
          <w:u w:val="single"/>
          <w:lang w:val="en-GB"/>
        </w:rPr>
      </w:pPr>
      <w:ins w:id="811" w:author="Karolina Kaminska" w:date="2016-10-20T16:40:00Z">
        <w:r>
          <w:rPr>
            <w:noProof/>
          </w:rPr>
          <w:drawing>
            <wp:inline distT="0" distB="0" distL="0" distR="0" wp14:anchorId="7BD0D139" wp14:editId="52717DA2">
              <wp:extent cx="5761990" cy="3494195"/>
              <wp:effectExtent l="0" t="0" r="0" b="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a:stretch/>
                    </pic:blipFill>
                    <pic:spPr bwMode="auto">
                      <a:xfrm>
                        <a:off x="0" y="0"/>
                        <a:ext cx="5772584" cy="3500619"/>
                      </a:xfrm>
                      <a:prstGeom prst="rect">
                        <a:avLst/>
                      </a:prstGeom>
                      <a:ln>
                        <a:noFill/>
                      </a:ln>
                      <a:extLst>
                        <a:ext uri="{53640926-AAD7-44D8-BBD7-CCE9431645EC}">
                          <a14:shadowObscured xmlns:a14="http://schemas.microsoft.com/office/drawing/2010/main"/>
                        </a:ext>
                      </a:extLst>
                    </pic:spPr>
                  </pic:pic>
                </a:graphicData>
              </a:graphic>
            </wp:inline>
          </w:drawing>
        </w:r>
      </w:ins>
    </w:p>
    <w:p w14:paraId="6E9A3753" w14:textId="77777777" w:rsidR="00E343D8" w:rsidRDefault="00E343D8" w:rsidP="00E343D8">
      <w:pPr>
        <w:jc w:val="both"/>
        <w:rPr>
          <w:ins w:id="812" w:author="Karolina Kaminska" w:date="2016-10-20T17:51:00Z"/>
          <w:lang w:val="en-GB"/>
        </w:rPr>
      </w:pPr>
    </w:p>
    <w:p w14:paraId="2D494C43" w14:textId="77777777" w:rsidR="00923A3E" w:rsidRDefault="00923A3E" w:rsidP="00E343D8">
      <w:pPr>
        <w:jc w:val="both"/>
        <w:rPr>
          <w:ins w:id="813" w:author="Karolina Kaminska" w:date="2016-10-20T17:51:00Z"/>
          <w:lang w:val="en-GB"/>
        </w:rPr>
      </w:pPr>
      <w:ins w:id="814" w:author="Karolina Kaminska" w:date="2016-10-20T17:51:00Z">
        <w:r>
          <w:rPr>
            <w:lang w:val="en-GB"/>
          </w:rPr>
          <w:t xml:space="preserve">Click on </w:t>
        </w:r>
        <w:r w:rsidRPr="000E758E">
          <w:rPr>
            <w:rStyle w:val="Menufunction"/>
            <w:szCs w:val="20"/>
            <w:lang w:val="en-US" w:eastAsia="en-US"/>
          </w:rPr>
          <w:t>next &gt;</w:t>
        </w:r>
        <w:r>
          <w:rPr>
            <w:lang w:val="en-GB"/>
          </w:rPr>
          <w:t xml:space="preserve"> once you have specified everything.</w:t>
        </w:r>
      </w:ins>
    </w:p>
    <w:p w14:paraId="6FFF6966" w14:textId="77777777" w:rsidR="00923A3E" w:rsidRDefault="00923A3E" w:rsidP="00E343D8">
      <w:pPr>
        <w:jc w:val="both"/>
        <w:rPr>
          <w:ins w:id="815" w:author="Karolina Kaminska" w:date="2016-10-20T17:18:00Z"/>
          <w:lang w:val="en-GB"/>
        </w:rPr>
      </w:pPr>
    </w:p>
    <w:p w14:paraId="347B5DB3" w14:textId="77777777" w:rsidR="00B31C36" w:rsidRPr="00B31C36" w:rsidRDefault="00B31C36" w:rsidP="00F530D1">
      <w:pPr>
        <w:keepNext/>
        <w:rPr>
          <w:u w:val="single"/>
          <w:lang w:val="en-GB"/>
        </w:rPr>
      </w:pPr>
      <w:r w:rsidRPr="00B31C36">
        <w:rPr>
          <w:u w:val="single"/>
          <w:lang w:val="en-GB"/>
        </w:rPr>
        <w:t xml:space="preserve">Step </w:t>
      </w:r>
      <w:r>
        <w:rPr>
          <w:u w:val="single"/>
          <w:lang w:val="en-GB"/>
        </w:rPr>
        <w:t>2</w:t>
      </w:r>
      <w:r w:rsidRPr="00B31C36">
        <w:rPr>
          <w:u w:val="single"/>
          <w:lang w:val="en-GB"/>
        </w:rPr>
        <w:t xml:space="preserve">: </w:t>
      </w:r>
      <w:r>
        <w:rPr>
          <w:u w:val="single"/>
          <w:lang w:val="en-GB"/>
        </w:rPr>
        <w:t>Select FOLKER transcriptions to be included in the corpus</w:t>
      </w:r>
    </w:p>
    <w:p w14:paraId="7BC66860" w14:textId="77777777" w:rsidR="00B31C36" w:rsidRDefault="00B31C36" w:rsidP="00F530D1">
      <w:pPr>
        <w:keepNext/>
        <w:rPr>
          <w:lang w:val="en-GB"/>
        </w:rPr>
      </w:pPr>
    </w:p>
    <w:p w14:paraId="059F2E9A" w14:textId="77777777" w:rsidR="00B31C36" w:rsidDel="00E343D8" w:rsidRDefault="00766D1E" w:rsidP="00F530D1">
      <w:pPr>
        <w:keepNext/>
        <w:jc w:val="center"/>
        <w:rPr>
          <w:del w:id="816" w:author="Karolina Kaminska" w:date="2016-10-20T17:18:00Z"/>
          <w:lang w:val="en-GB"/>
        </w:rPr>
      </w:pPr>
      <w:del w:id="817" w:author="Karolina Kaminska" w:date="2016-10-20T17:18:00Z">
        <w:r w:rsidDel="00E343D8">
          <w:rPr>
            <w:noProof/>
          </w:rPr>
          <w:drawing>
            <wp:inline distT="0" distB="0" distL="0" distR="0" wp14:anchorId="72A38FB4" wp14:editId="07CCD43F">
              <wp:extent cx="4953000" cy="4191000"/>
              <wp:effectExtent l="0" t="0" r="0"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53000" cy="4191000"/>
                      </a:xfrm>
                      <a:prstGeom prst="rect">
                        <a:avLst/>
                      </a:prstGeom>
                      <a:noFill/>
                      <a:ln>
                        <a:noFill/>
                      </a:ln>
                    </pic:spPr>
                  </pic:pic>
                </a:graphicData>
              </a:graphic>
            </wp:inline>
          </w:drawing>
        </w:r>
      </w:del>
    </w:p>
    <w:p w14:paraId="46CB8A02" w14:textId="77777777" w:rsidR="00B31C36" w:rsidRDefault="00B43811">
      <w:pPr>
        <w:keepNext/>
        <w:jc w:val="center"/>
        <w:rPr>
          <w:ins w:id="818" w:author="Karolina Kaminska" w:date="2016-10-20T16:42:00Z"/>
          <w:lang w:val="en-GB"/>
        </w:rPr>
        <w:pPrChange w:id="819" w:author="Karolina Kaminska" w:date="2016-10-20T17:18:00Z">
          <w:pPr>
            <w:pStyle w:val="berschrift2"/>
          </w:pPr>
        </w:pPrChange>
      </w:pPr>
      <w:ins w:id="820" w:author="Karolina Kaminska" w:date="2016-10-20T16:41:00Z">
        <w:r>
          <w:rPr>
            <w:noProof/>
          </w:rPr>
          <w:drawing>
            <wp:inline distT="0" distB="0" distL="0" distR="0" wp14:anchorId="57F71F12" wp14:editId="3E6FD97E">
              <wp:extent cx="5760720" cy="2942830"/>
              <wp:effectExtent l="0" t="0" r="0" b="0"/>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2942830"/>
                      </a:xfrm>
                      <a:prstGeom prst="rect">
                        <a:avLst/>
                      </a:prstGeom>
                    </pic:spPr>
                  </pic:pic>
                </a:graphicData>
              </a:graphic>
            </wp:inline>
          </w:drawing>
        </w:r>
      </w:ins>
    </w:p>
    <w:p w14:paraId="097A542F" w14:textId="77777777" w:rsidR="00E343D8" w:rsidRDefault="00E343D8" w:rsidP="00E343D8">
      <w:pPr>
        <w:keepNext/>
        <w:rPr>
          <w:ins w:id="821" w:author="Karolina Kaminska" w:date="2016-10-20T17:51:00Z"/>
          <w:u w:val="single"/>
          <w:lang w:val="en-GB"/>
        </w:rPr>
      </w:pPr>
    </w:p>
    <w:p w14:paraId="34FC404E" w14:textId="77777777" w:rsidR="00923A3E" w:rsidRDefault="00923A3E" w:rsidP="00E343D8">
      <w:pPr>
        <w:keepNext/>
        <w:rPr>
          <w:ins w:id="822" w:author="Karolina Kaminska" w:date="2016-10-20T17:51:00Z"/>
          <w:u w:val="single"/>
          <w:lang w:val="en-GB"/>
        </w:rPr>
      </w:pPr>
      <w:ins w:id="823" w:author="Karolina Kaminska" w:date="2016-10-20T17:51:00Z">
        <w:r>
          <w:rPr>
            <w:lang w:val="en-GB"/>
          </w:rPr>
          <w:t xml:space="preserve">Click on </w:t>
        </w:r>
        <w:r w:rsidRPr="000E758E">
          <w:rPr>
            <w:rStyle w:val="Menufunction"/>
            <w:szCs w:val="20"/>
            <w:lang w:val="en-US" w:eastAsia="en-US"/>
          </w:rPr>
          <w:t>next &gt;</w:t>
        </w:r>
        <w:r>
          <w:rPr>
            <w:lang w:val="en-GB"/>
          </w:rPr>
          <w:t xml:space="preserve"> once you have specified everything</w:t>
        </w:r>
      </w:ins>
    </w:p>
    <w:p w14:paraId="4C3BB0C6" w14:textId="77777777" w:rsidR="00923A3E" w:rsidRDefault="00923A3E" w:rsidP="00E343D8">
      <w:pPr>
        <w:keepNext/>
        <w:rPr>
          <w:ins w:id="824" w:author="Karolina Kaminska" w:date="2016-10-20T17:19:00Z"/>
          <w:u w:val="single"/>
          <w:lang w:val="en-GB"/>
        </w:rPr>
      </w:pPr>
    </w:p>
    <w:p w14:paraId="28F97DDD" w14:textId="77777777" w:rsidR="00E343D8" w:rsidRPr="00B31C36" w:rsidRDefault="00E343D8" w:rsidP="00E343D8">
      <w:pPr>
        <w:keepNext/>
        <w:rPr>
          <w:ins w:id="825" w:author="Karolina Kaminska" w:date="2016-10-20T17:19:00Z"/>
          <w:u w:val="single"/>
          <w:lang w:val="en-GB"/>
        </w:rPr>
      </w:pPr>
      <w:ins w:id="826" w:author="Karolina Kaminska" w:date="2016-10-20T17:19:00Z">
        <w:r w:rsidRPr="00B31C36">
          <w:rPr>
            <w:u w:val="single"/>
            <w:lang w:val="en-GB"/>
          </w:rPr>
          <w:t xml:space="preserve">Step </w:t>
        </w:r>
        <w:r>
          <w:rPr>
            <w:u w:val="single"/>
            <w:lang w:val="en-GB"/>
          </w:rPr>
          <w:t>3</w:t>
        </w:r>
        <w:r w:rsidRPr="00B31C36">
          <w:rPr>
            <w:u w:val="single"/>
            <w:lang w:val="en-GB"/>
          </w:rPr>
          <w:t xml:space="preserve">: </w:t>
        </w:r>
        <w:r>
          <w:rPr>
            <w:u w:val="single"/>
            <w:lang w:val="en-GB"/>
          </w:rPr>
          <w:t xml:space="preserve">Select </w:t>
        </w:r>
      </w:ins>
      <w:ins w:id="827" w:author="Karolina Kaminska" w:date="2016-10-20T17:21:00Z">
        <w:r>
          <w:rPr>
            <w:u w:val="single"/>
            <w:lang w:val="en-GB"/>
          </w:rPr>
          <w:t>where</w:t>
        </w:r>
      </w:ins>
      <w:ins w:id="828" w:author="Karolina Kaminska" w:date="2016-10-20T17:19:00Z">
        <w:r>
          <w:rPr>
            <w:u w:val="single"/>
            <w:lang w:val="en-GB"/>
          </w:rPr>
          <w:t xml:space="preserve"> EXAKT should write EXMARaLDA transcriptions</w:t>
        </w:r>
      </w:ins>
    </w:p>
    <w:p w14:paraId="065E4A46" w14:textId="77777777" w:rsidR="00E343D8" w:rsidRDefault="00E343D8" w:rsidP="00E343D8">
      <w:pPr>
        <w:keepNext/>
        <w:rPr>
          <w:ins w:id="829" w:author="Karolina Kaminska" w:date="2016-10-20T17:19:00Z"/>
          <w:lang w:val="en-GB"/>
        </w:rPr>
      </w:pPr>
    </w:p>
    <w:p w14:paraId="6A5421BD" w14:textId="77777777" w:rsidR="00F873BA" w:rsidRDefault="00F873BA">
      <w:pPr>
        <w:rPr>
          <w:ins w:id="830" w:author="Karolina Kaminska" w:date="2016-10-20T17:18:00Z"/>
          <w:lang w:val="en-GB"/>
        </w:rPr>
        <w:pPrChange w:id="831" w:author="Karolina Kaminska" w:date="2016-10-20T16:42:00Z">
          <w:pPr>
            <w:pStyle w:val="berschrift2"/>
          </w:pPr>
        </w:pPrChange>
      </w:pPr>
    </w:p>
    <w:p w14:paraId="389F4659" w14:textId="77777777" w:rsidR="00E343D8" w:rsidRDefault="00E343D8">
      <w:pPr>
        <w:rPr>
          <w:ins w:id="832" w:author="Karolina Kaminska" w:date="2016-10-20T17:18:00Z"/>
          <w:lang w:val="en-GB"/>
        </w:rPr>
        <w:pPrChange w:id="833" w:author="Karolina Kaminska" w:date="2016-10-20T16:42:00Z">
          <w:pPr>
            <w:pStyle w:val="berschrift2"/>
          </w:pPr>
        </w:pPrChange>
      </w:pPr>
      <w:ins w:id="834" w:author="Karolina Kaminska" w:date="2016-10-20T17:18:00Z">
        <w:r>
          <w:rPr>
            <w:noProof/>
          </w:rPr>
          <w:drawing>
            <wp:inline distT="0" distB="0" distL="0" distR="0" wp14:anchorId="63F79C73" wp14:editId="2D39D446">
              <wp:extent cx="5760720" cy="3502611"/>
              <wp:effectExtent l="0" t="0" r="0" b="3175"/>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3502611"/>
                      </a:xfrm>
                      <a:prstGeom prst="rect">
                        <a:avLst/>
                      </a:prstGeom>
                    </pic:spPr>
                  </pic:pic>
                </a:graphicData>
              </a:graphic>
            </wp:inline>
          </w:drawing>
        </w:r>
      </w:ins>
    </w:p>
    <w:p w14:paraId="515A9361" w14:textId="77777777" w:rsidR="00E343D8" w:rsidRDefault="00E343D8">
      <w:pPr>
        <w:rPr>
          <w:ins w:id="835" w:author="Karolina Kaminska" w:date="2016-10-20T17:52:00Z"/>
          <w:lang w:val="en-GB"/>
        </w:rPr>
        <w:pPrChange w:id="836" w:author="Karolina Kaminska" w:date="2016-10-20T16:42:00Z">
          <w:pPr>
            <w:pStyle w:val="berschrift2"/>
          </w:pPr>
        </w:pPrChange>
      </w:pPr>
    </w:p>
    <w:p w14:paraId="1AD4E248" w14:textId="77777777" w:rsidR="00923A3E" w:rsidRPr="00F873BA" w:rsidRDefault="00923A3E">
      <w:pPr>
        <w:rPr>
          <w:lang w:val="en-GB"/>
        </w:rPr>
        <w:pPrChange w:id="837" w:author="Karolina Kaminska" w:date="2016-10-20T16:42:00Z">
          <w:pPr>
            <w:pStyle w:val="berschrift2"/>
          </w:pPr>
        </w:pPrChange>
      </w:pPr>
      <w:ins w:id="838" w:author="Karolina Kaminska" w:date="2016-10-20T17:52:00Z">
        <w:r>
          <w:rPr>
            <w:lang w:val="en-GB"/>
          </w:rPr>
          <w:t xml:space="preserve">If you now click on </w:t>
        </w:r>
        <w:r w:rsidRPr="000E758E">
          <w:rPr>
            <w:rStyle w:val="Menufunction"/>
            <w:szCs w:val="20"/>
            <w:lang w:val="en-US" w:eastAsia="en-US"/>
          </w:rPr>
          <w:t>finish</w:t>
        </w:r>
        <w:r>
          <w:rPr>
            <w:lang w:val="en-GB"/>
          </w:rPr>
          <w:t xml:space="preserve"> your corpus will be created, saved under the name you specified in step 1 and loaded in EXAKT.</w:t>
        </w:r>
      </w:ins>
    </w:p>
    <w:p w14:paraId="73F9A92A" w14:textId="57E69CAA" w:rsidR="00F530D1" w:rsidRDefault="00F530D1" w:rsidP="00F530D1">
      <w:pPr>
        <w:pStyle w:val="berschrift2"/>
        <w:rPr>
          <w:lang w:val="en-GB"/>
        </w:rPr>
      </w:pPr>
      <w:bookmarkStart w:id="839" w:name="_Toc468802720"/>
      <w:r>
        <w:rPr>
          <w:lang w:val="en-GB"/>
        </w:rPr>
        <w:t>1.</w:t>
      </w:r>
      <w:ins w:id="840" w:author="fsnv625" w:date="2016-12-06T15:48:00Z">
        <w:r w:rsidR="001E34C0">
          <w:rPr>
            <w:lang w:val="en-GB"/>
          </w:rPr>
          <w:t>6</w:t>
        </w:r>
      </w:ins>
      <w:ins w:id="841" w:author="Timm Lehmberg" w:date="2016-10-24T13:47:00Z">
        <w:del w:id="842" w:author="fsnv625" w:date="2016-12-06T15:48:00Z">
          <w:r w:rsidR="004A6AFB" w:rsidDel="001E34C0">
            <w:rPr>
              <w:lang w:val="en-GB"/>
            </w:rPr>
            <w:delText>7</w:delText>
          </w:r>
        </w:del>
      </w:ins>
      <w:del w:id="843" w:author="Timm Lehmberg" w:date="2016-10-24T13:47:00Z">
        <w:r w:rsidDel="004A6AFB">
          <w:rPr>
            <w:lang w:val="en-GB"/>
          </w:rPr>
          <w:delText>6</w:delText>
        </w:r>
      </w:del>
      <w:del w:id="844" w:author="Anne Ferger" w:date="2016-11-01T13:37:00Z">
        <w:r w:rsidDel="00DE49FA">
          <w:rPr>
            <w:lang w:val="en-GB"/>
          </w:rPr>
          <w:delText>.</w:delText>
        </w:r>
      </w:del>
      <w:r>
        <w:rPr>
          <w:lang w:val="en-GB"/>
        </w:rPr>
        <w:t xml:space="preserve"> Generating a corpus from CHAT transcriptions</w:t>
      </w:r>
      <w:bookmarkEnd w:id="839"/>
    </w:p>
    <w:p w14:paraId="4BDB9543" w14:textId="77777777" w:rsidR="00F530D1" w:rsidRDefault="00F530D1" w:rsidP="00F530D1">
      <w:pPr>
        <w:keepNext/>
        <w:jc w:val="both"/>
        <w:rPr>
          <w:lang w:val="en-GB"/>
        </w:rPr>
      </w:pPr>
      <w:r>
        <w:rPr>
          <w:lang w:val="en-GB"/>
        </w:rPr>
        <w:t xml:space="preserve">Via </w:t>
      </w:r>
      <w:r w:rsidRPr="00D45B34">
        <w:rPr>
          <w:rStyle w:val="Menufunction"/>
          <w:szCs w:val="20"/>
          <w:lang w:val="en-US" w:eastAsia="en-US"/>
          <w:rPrChange w:id="845" w:author="Karolina Kaminska" w:date="2016-10-19T12:17:00Z">
            <w:rPr>
              <w:rStyle w:val="Bedienungselement"/>
            </w:rPr>
          </w:rPrChange>
        </w:rPr>
        <w:t>File &gt; CHAT corpus...</w:t>
      </w:r>
      <w:r>
        <w:rPr>
          <w:lang w:val="en-GB"/>
        </w:rPr>
        <w:t xml:space="preserve"> you can start a wizard for creating an EXMARaLDA corpus from a set of CHAT transcriptions (CHAT is the file format written by the CLAN editor from the CHILDES system, see </w:t>
      </w:r>
      <w:commentRangeStart w:id="846"/>
      <w:r w:rsidR="00D45B34">
        <w:fldChar w:fldCharType="begin"/>
      </w:r>
      <w:r w:rsidR="00D45B34" w:rsidRPr="00B1160D">
        <w:rPr>
          <w:lang w:val="en-US"/>
        </w:rPr>
        <w:instrText xml:space="preserve"> HYPERLINK "http://childes.psy.cmu.edu/" </w:instrText>
      </w:r>
      <w:r w:rsidR="00D45B34">
        <w:fldChar w:fldCharType="separate"/>
      </w:r>
      <w:r w:rsidRPr="00F530D1">
        <w:rPr>
          <w:rStyle w:val="Hyperlink"/>
          <w:lang w:val="en-GB"/>
        </w:rPr>
        <w:t>http://childes.psy.cmu.edu/</w:t>
      </w:r>
      <w:r w:rsidR="00D45B34">
        <w:rPr>
          <w:rStyle w:val="Hyperlink"/>
          <w:lang w:val="en-GB"/>
        </w:rPr>
        <w:fldChar w:fldCharType="end"/>
      </w:r>
      <w:commentRangeEnd w:id="846"/>
      <w:r w:rsidR="00044D13">
        <w:rPr>
          <w:rStyle w:val="Kommentarzeichen"/>
        </w:rPr>
        <w:commentReference w:id="846"/>
      </w:r>
      <w:r>
        <w:rPr>
          <w:lang w:val="en-GB"/>
        </w:rPr>
        <w:t>)</w:t>
      </w:r>
      <w:r w:rsidRPr="00B31C36">
        <w:rPr>
          <w:lang w:val="en-GB"/>
        </w:rPr>
        <w:t xml:space="preserve">. </w:t>
      </w:r>
      <w:r>
        <w:rPr>
          <w:lang w:val="en-GB"/>
        </w:rPr>
        <w:t xml:space="preserve">The wizard works in a similar fashion to the one described in the previous section. </w:t>
      </w:r>
    </w:p>
    <w:p w14:paraId="41F9FF7C" w14:textId="77777777" w:rsidR="00F530D1" w:rsidRPr="00F530D1" w:rsidRDefault="00F530D1" w:rsidP="00F530D1">
      <w:pPr>
        <w:rPr>
          <w:lang w:val="en-GB"/>
        </w:rPr>
      </w:pPr>
    </w:p>
    <w:p w14:paraId="2ECB1137" w14:textId="4514FBB3" w:rsidR="00DE1553" w:rsidRDefault="00DE1553" w:rsidP="00DE1553">
      <w:pPr>
        <w:pStyle w:val="berschrift2"/>
        <w:rPr>
          <w:lang w:val="en-GB"/>
        </w:rPr>
      </w:pPr>
      <w:bookmarkStart w:id="847" w:name="_Toc468802721"/>
      <w:r>
        <w:rPr>
          <w:lang w:val="en-GB"/>
        </w:rPr>
        <w:t>1.</w:t>
      </w:r>
      <w:ins w:id="848" w:author="fsnv625" w:date="2016-12-06T15:48:00Z">
        <w:r w:rsidR="001E34C0">
          <w:rPr>
            <w:lang w:val="en-GB"/>
          </w:rPr>
          <w:t>7</w:t>
        </w:r>
      </w:ins>
      <w:ins w:id="849" w:author="Timm Lehmberg" w:date="2016-10-24T13:47:00Z">
        <w:del w:id="850" w:author="fsnv625" w:date="2016-12-06T15:48:00Z">
          <w:r w:rsidR="004A6AFB" w:rsidDel="001E34C0">
            <w:rPr>
              <w:lang w:val="en-GB"/>
            </w:rPr>
            <w:delText>8</w:delText>
          </w:r>
        </w:del>
      </w:ins>
      <w:del w:id="851" w:author="Timm Lehmberg" w:date="2016-10-24T13:47:00Z">
        <w:r w:rsidR="00070BDB" w:rsidDel="004A6AFB">
          <w:rPr>
            <w:lang w:val="en-GB"/>
          </w:rPr>
          <w:delText>7</w:delText>
        </w:r>
      </w:del>
      <w:del w:id="852" w:author="Anne Ferger" w:date="2016-11-01T13:37:00Z">
        <w:r w:rsidDel="00DE49FA">
          <w:rPr>
            <w:lang w:val="en-GB"/>
          </w:rPr>
          <w:delText>.</w:delText>
        </w:r>
      </w:del>
      <w:r>
        <w:rPr>
          <w:lang w:val="en-GB"/>
        </w:rPr>
        <w:t xml:space="preserve"> Generating a corpus from ELAN annotation files</w:t>
      </w:r>
      <w:bookmarkEnd w:id="847"/>
    </w:p>
    <w:p w14:paraId="3F60244D" w14:textId="2F733A87" w:rsidR="00DE1553" w:rsidRDefault="00DE1553" w:rsidP="00DE1553">
      <w:pPr>
        <w:keepNext/>
        <w:jc w:val="both"/>
        <w:rPr>
          <w:lang w:val="en-GB"/>
        </w:rPr>
      </w:pPr>
      <w:r>
        <w:rPr>
          <w:lang w:val="en-GB"/>
        </w:rPr>
        <w:t xml:space="preserve">Via </w:t>
      </w:r>
      <w:r w:rsidRPr="00D45B34">
        <w:rPr>
          <w:rStyle w:val="Menufunction"/>
          <w:szCs w:val="20"/>
          <w:lang w:val="en-US" w:eastAsia="en-US"/>
          <w:rPrChange w:id="853" w:author="Karolina Kaminska" w:date="2016-10-19T12:17:00Z">
            <w:rPr>
              <w:rStyle w:val="Bedienungselement"/>
            </w:rPr>
          </w:rPrChange>
        </w:rPr>
        <w:t>File &gt; ELAN corpus...</w:t>
      </w:r>
      <w:r>
        <w:rPr>
          <w:lang w:val="en-GB"/>
        </w:rPr>
        <w:t xml:space="preserve"> you can start a wizard for creating an EXMARaLDA corpus from a set of ELAN annotation files (see </w:t>
      </w:r>
      <w:commentRangeStart w:id="854"/>
      <w:del w:id="855" w:author="Timm Lehmberg" w:date="2016-11-07T11:17:00Z">
        <w:r w:rsidR="00AB41D2" w:rsidDel="00CC0CF6">
          <w:fldChar w:fldCharType="begin"/>
        </w:r>
        <w:r w:rsidR="00AB41D2" w:rsidRPr="00AB41D2" w:rsidDel="00CC0CF6">
          <w:rPr>
            <w:lang w:val="en-US"/>
            <w:rPrChange w:id="856" w:author="Karolina Kaminska" w:date="2016-10-20T11:59:00Z">
              <w:rPr/>
            </w:rPrChange>
          </w:rPr>
          <w:delInstrText xml:space="preserve"> HYPERLINK "http://www.lat-mpi.eu/tools/elan/" </w:delInstrText>
        </w:r>
        <w:r w:rsidR="00AB41D2" w:rsidDel="00CC0CF6">
          <w:fldChar w:fldCharType="separate"/>
        </w:r>
        <w:r w:rsidR="00070BDB" w:rsidRPr="00070BDB" w:rsidDel="00CC0CF6">
          <w:rPr>
            <w:rStyle w:val="Hyperlink"/>
            <w:lang w:val="en-GB"/>
          </w:rPr>
          <w:delText>http://www.lat-mpi.eu/tools/elan/</w:delText>
        </w:r>
        <w:r w:rsidR="00AB41D2" w:rsidDel="00CC0CF6">
          <w:rPr>
            <w:rStyle w:val="Hyperlink"/>
            <w:lang w:val="en-GB"/>
          </w:rPr>
          <w:fldChar w:fldCharType="end"/>
        </w:r>
      </w:del>
      <w:ins w:id="857" w:author="Timm Lehmberg" w:date="2016-11-07T11:18:00Z">
        <w:r w:rsidR="00CC0CF6">
          <w:rPr>
            <w:rStyle w:val="Hyperlink"/>
            <w:lang w:val="en-GB"/>
          </w:rPr>
          <w:fldChar w:fldCharType="begin"/>
        </w:r>
        <w:r w:rsidR="00CC0CF6">
          <w:rPr>
            <w:rStyle w:val="Hyperlink"/>
            <w:lang w:val="en-GB"/>
          </w:rPr>
          <w:instrText xml:space="preserve"> HYPERLINK "http://tla.mpi.nl/tools/tla-tools/elan/" </w:instrText>
        </w:r>
        <w:r w:rsidR="00CC0CF6">
          <w:rPr>
            <w:rStyle w:val="Hyperlink"/>
            <w:lang w:val="en-GB"/>
          </w:rPr>
          <w:fldChar w:fldCharType="separate"/>
        </w:r>
        <w:r w:rsidR="00CC0CF6" w:rsidRPr="00CC0CF6">
          <w:rPr>
            <w:rStyle w:val="Hyperlink"/>
            <w:lang w:val="en-GB"/>
          </w:rPr>
          <w:t>http://tla.mpi.nl/tools/tla-tools/elan/</w:t>
        </w:r>
        <w:r w:rsidR="00CC0CF6">
          <w:rPr>
            <w:rStyle w:val="Hyperlink"/>
            <w:lang w:val="en-GB"/>
          </w:rPr>
          <w:fldChar w:fldCharType="end"/>
        </w:r>
      </w:ins>
      <w:commentRangeEnd w:id="854"/>
      <w:ins w:id="858" w:author="Timm Lehmberg" w:date="2016-11-07T11:22:00Z">
        <w:r w:rsidR="00CC0CF6">
          <w:rPr>
            <w:rStyle w:val="Kommentarzeichen"/>
          </w:rPr>
          <w:commentReference w:id="854"/>
        </w:r>
      </w:ins>
      <w:r>
        <w:rPr>
          <w:lang w:val="en-GB"/>
        </w:rPr>
        <w:t>)</w:t>
      </w:r>
      <w:r w:rsidRPr="00B31C36">
        <w:rPr>
          <w:lang w:val="en-GB"/>
        </w:rPr>
        <w:t xml:space="preserve">. </w:t>
      </w:r>
      <w:r>
        <w:rPr>
          <w:lang w:val="en-GB"/>
        </w:rPr>
        <w:t xml:space="preserve">The wizard works in a similar fashion to the one described </w:t>
      </w:r>
      <w:r w:rsidR="00070BDB">
        <w:rPr>
          <w:lang w:val="en-GB"/>
        </w:rPr>
        <w:t>above</w:t>
      </w:r>
      <w:r>
        <w:rPr>
          <w:lang w:val="en-GB"/>
        </w:rPr>
        <w:t xml:space="preserve">. </w:t>
      </w:r>
    </w:p>
    <w:p w14:paraId="665D7616" w14:textId="77777777" w:rsidR="00EA4C28" w:rsidRDefault="00EA4C28" w:rsidP="00DE1553">
      <w:pPr>
        <w:keepNext/>
        <w:jc w:val="both"/>
        <w:rPr>
          <w:lang w:val="en-GB"/>
        </w:rPr>
      </w:pPr>
    </w:p>
    <w:p w14:paraId="2A881B36" w14:textId="5108E8FA" w:rsidR="00EA4C28" w:rsidRDefault="00EA4C28" w:rsidP="00EA4C28">
      <w:pPr>
        <w:pStyle w:val="berschrift2"/>
        <w:rPr>
          <w:lang w:val="en-GB"/>
        </w:rPr>
      </w:pPr>
      <w:bookmarkStart w:id="859" w:name="_Toc468802722"/>
      <w:r>
        <w:rPr>
          <w:lang w:val="en-GB"/>
        </w:rPr>
        <w:t>1.</w:t>
      </w:r>
      <w:ins w:id="860" w:author="fsnv625" w:date="2016-12-06T15:48:00Z">
        <w:r w:rsidR="001E34C0">
          <w:rPr>
            <w:lang w:val="en-GB"/>
          </w:rPr>
          <w:t>8</w:t>
        </w:r>
      </w:ins>
      <w:ins w:id="861" w:author="Timm Lehmberg" w:date="2016-10-24T13:47:00Z">
        <w:del w:id="862" w:author="fsnv625" w:date="2016-12-06T15:48:00Z">
          <w:r w:rsidR="004A6AFB" w:rsidDel="001E34C0">
            <w:rPr>
              <w:lang w:val="en-GB"/>
            </w:rPr>
            <w:delText>9</w:delText>
          </w:r>
        </w:del>
      </w:ins>
      <w:del w:id="863" w:author="Timm Lehmberg" w:date="2016-10-24T13:47:00Z">
        <w:r w:rsidDel="004A6AFB">
          <w:rPr>
            <w:lang w:val="en-GB"/>
          </w:rPr>
          <w:delText>8</w:delText>
        </w:r>
      </w:del>
      <w:del w:id="864" w:author="Anne Ferger" w:date="2016-11-01T13:37:00Z">
        <w:r w:rsidDel="00DE49FA">
          <w:rPr>
            <w:lang w:val="en-GB"/>
          </w:rPr>
          <w:delText>.</w:delText>
        </w:r>
      </w:del>
      <w:r>
        <w:rPr>
          <w:lang w:val="en-GB"/>
        </w:rPr>
        <w:t xml:space="preserve"> Generating a corpus from Transcriber files</w:t>
      </w:r>
      <w:bookmarkEnd w:id="859"/>
    </w:p>
    <w:p w14:paraId="4288ABB4" w14:textId="77777777" w:rsidR="00EA4C28" w:rsidRDefault="00EA4C28" w:rsidP="00EA4C28">
      <w:pPr>
        <w:keepNext/>
        <w:jc w:val="both"/>
        <w:rPr>
          <w:lang w:val="en-GB"/>
        </w:rPr>
      </w:pPr>
      <w:r>
        <w:rPr>
          <w:lang w:val="en-GB"/>
        </w:rPr>
        <w:t xml:space="preserve">Via </w:t>
      </w:r>
      <w:r w:rsidRPr="00D45B34">
        <w:rPr>
          <w:rStyle w:val="Menufunction"/>
          <w:szCs w:val="20"/>
          <w:lang w:val="en-US" w:eastAsia="en-US"/>
          <w:rPrChange w:id="865" w:author="Karolina Kaminska" w:date="2016-10-19T12:17:00Z">
            <w:rPr>
              <w:rStyle w:val="Bedienungselement"/>
            </w:rPr>
          </w:rPrChange>
        </w:rPr>
        <w:t>File &gt; Transcriber corpus...</w:t>
      </w:r>
      <w:r>
        <w:rPr>
          <w:lang w:val="en-GB"/>
        </w:rPr>
        <w:t xml:space="preserve"> you can start a wizard for creating an EXMARaLDA corpus from a set of Transcriber files (</w:t>
      </w:r>
      <w:commentRangeStart w:id="866"/>
      <w:r w:rsidR="00AB41D2">
        <w:fldChar w:fldCharType="begin"/>
      </w:r>
      <w:r w:rsidR="00AB41D2" w:rsidRPr="00AB41D2">
        <w:rPr>
          <w:lang w:val="en-US"/>
          <w:rPrChange w:id="867" w:author="Karolina Kaminska" w:date="2016-10-20T11:59:00Z">
            <w:rPr/>
          </w:rPrChange>
        </w:rPr>
        <w:instrText xml:space="preserve"> HYPERLINK "http://trans.sourceforge.net/" </w:instrText>
      </w:r>
      <w:r w:rsidR="00AB41D2">
        <w:fldChar w:fldCharType="separate"/>
      </w:r>
      <w:r w:rsidRPr="00EA4C28">
        <w:rPr>
          <w:rStyle w:val="Hyperlink"/>
          <w:lang w:val="en-GB"/>
        </w:rPr>
        <w:t>http://trans.sourceforge.net/</w:t>
      </w:r>
      <w:r w:rsidR="00AB41D2">
        <w:rPr>
          <w:rStyle w:val="Hyperlink"/>
          <w:lang w:val="en-GB"/>
        </w:rPr>
        <w:fldChar w:fldCharType="end"/>
      </w:r>
      <w:commentRangeEnd w:id="866"/>
      <w:r w:rsidR="00CC0CF6">
        <w:rPr>
          <w:rStyle w:val="Kommentarzeichen"/>
        </w:rPr>
        <w:commentReference w:id="866"/>
      </w:r>
      <w:r>
        <w:rPr>
          <w:lang w:val="en-GB"/>
        </w:rPr>
        <w:t>)</w:t>
      </w:r>
      <w:r w:rsidRPr="00B31C36">
        <w:rPr>
          <w:lang w:val="en-GB"/>
        </w:rPr>
        <w:t xml:space="preserve">. </w:t>
      </w:r>
      <w:r>
        <w:rPr>
          <w:lang w:val="en-GB"/>
        </w:rPr>
        <w:t>The wizard works in a similar fashion to the one described above.</w:t>
      </w:r>
    </w:p>
    <w:p w14:paraId="102FDE01" w14:textId="77777777" w:rsidR="00F530D1" w:rsidRDefault="00F530D1" w:rsidP="00F530D1">
      <w:pPr>
        <w:rPr>
          <w:lang w:val="en-GB"/>
        </w:rPr>
      </w:pPr>
    </w:p>
    <w:p w14:paraId="17647607" w14:textId="77777777" w:rsidR="00EA4C28" w:rsidRDefault="00EA4C28" w:rsidP="00F530D1">
      <w:pPr>
        <w:rPr>
          <w:lang w:val="en-GB"/>
        </w:rPr>
      </w:pPr>
    </w:p>
    <w:p w14:paraId="04109DB9" w14:textId="77777777" w:rsidR="00EA4C28" w:rsidRPr="00F530D1" w:rsidRDefault="00EA4C28" w:rsidP="00F530D1">
      <w:pPr>
        <w:rPr>
          <w:lang w:val="en-GB"/>
        </w:rPr>
        <w:sectPr w:rsidR="00EA4C28" w:rsidRPr="00F530D1">
          <w:pgSz w:w="11906" w:h="16838"/>
          <w:pgMar w:top="1417" w:right="1417" w:bottom="1134" w:left="1417" w:header="708" w:footer="708" w:gutter="0"/>
          <w:cols w:space="708"/>
          <w:docGrid w:linePitch="360"/>
        </w:sectPr>
      </w:pPr>
    </w:p>
    <w:p w14:paraId="0C7F7802" w14:textId="77777777" w:rsidR="00B00309" w:rsidRPr="005E18B7" w:rsidRDefault="00B31C36" w:rsidP="002C658A">
      <w:pPr>
        <w:pStyle w:val="berschrift1"/>
        <w:rPr>
          <w:lang w:val="en-GB"/>
        </w:rPr>
      </w:pPr>
      <w:bookmarkStart w:id="868" w:name="_Toc468802723"/>
      <w:r>
        <w:rPr>
          <w:lang w:val="en-GB"/>
        </w:rPr>
        <w:t>2</w:t>
      </w:r>
      <w:r w:rsidR="002C658A">
        <w:rPr>
          <w:lang w:val="en-GB"/>
        </w:rPr>
        <w:t xml:space="preserve">. </w:t>
      </w:r>
      <w:r w:rsidR="00004249">
        <w:rPr>
          <w:lang w:val="en-GB"/>
        </w:rPr>
        <w:t>WORKING WITH</w:t>
      </w:r>
      <w:r w:rsidR="00B00309" w:rsidRPr="005E18B7">
        <w:rPr>
          <w:lang w:val="en-GB"/>
        </w:rPr>
        <w:t xml:space="preserve"> CONCORDANCE</w:t>
      </w:r>
      <w:r w:rsidR="00004249">
        <w:rPr>
          <w:lang w:val="en-GB"/>
        </w:rPr>
        <w:t>S</w:t>
      </w:r>
      <w:bookmarkEnd w:id="868"/>
    </w:p>
    <w:p w14:paraId="112BA83D" w14:textId="77777777" w:rsidR="00B00309" w:rsidRDefault="00004249" w:rsidP="00004249">
      <w:pPr>
        <w:pStyle w:val="berschrift2"/>
        <w:rPr>
          <w:lang w:val="en-GB"/>
        </w:rPr>
      </w:pPr>
      <w:bookmarkStart w:id="869" w:name="_Toc468802724"/>
      <w:r>
        <w:rPr>
          <w:lang w:val="en-GB"/>
        </w:rPr>
        <w:t>2.1</w:t>
      </w:r>
      <w:del w:id="870" w:author="Anne Ferger" w:date="2016-11-01T13:37:00Z">
        <w:r w:rsidDel="00DE49FA">
          <w:rPr>
            <w:lang w:val="en-GB"/>
          </w:rPr>
          <w:delText>.</w:delText>
        </w:r>
      </w:del>
      <w:r>
        <w:rPr>
          <w:lang w:val="en-GB"/>
        </w:rPr>
        <w:t xml:space="preserve"> Creating a new concordance</w:t>
      </w:r>
      <w:bookmarkEnd w:id="869"/>
    </w:p>
    <w:p w14:paraId="52E1F8E3" w14:textId="77777777" w:rsidR="00B00309" w:rsidRDefault="00B00309" w:rsidP="00B00309">
      <w:pPr>
        <w:rPr>
          <w:lang w:val="en-GB"/>
        </w:rPr>
      </w:pPr>
      <w:r>
        <w:rPr>
          <w:lang w:val="en-GB"/>
        </w:rPr>
        <w:t>Once you’ve successfully opened or generated a corpus, EXAKT will display this corpus in the left upper corner of the screen:</w:t>
      </w:r>
    </w:p>
    <w:p w14:paraId="4215F64E" w14:textId="77777777" w:rsidR="009F06B4" w:rsidRDefault="00B2744E" w:rsidP="00B00309">
      <w:pPr>
        <w:rPr>
          <w:lang w:val="en-GB"/>
        </w:rPr>
      </w:pPr>
      <w:r>
        <w:rPr>
          <w:noProof/>
        </w:rPr>
        <mc:AlternateContent>
          <mc:Choice Requires="wps">
            <w:drawing>
              <wp:anchor distT="0" distB="0" distL="114300" distR="114300" simplePos="0" relativeHeight="251684352" behindDoc="0" locked="0" layoutInCell="1" allowOverlap="1" wp14:anchorId="1E915BDF" wp14:editId="497E36B4">
                <wp:simplePos x="0" y="0"/>
                <wp:positionH relativeFrom="column">
                  <wp:posOffset>627080</wp:posOffset>
                </wp:positionH>
                <wp:positionV relativeFrom="paragraph">
                  <wp:posOffset>638906</wp:posOffset>
                </wp:positionV>
                <wp:extent cx="983412" cy="577970"/>
                <wp:effectExtent l="19050" t="19050" r="83820" b="50800"/>
                <wp:wrapNone/>
                <wp:docPr id="80"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3412" cy="57797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739008" id="Line 4" o:spid="_x0000_s1026" style="position:absolute;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4pt,50.3pt" to="126.85pt,9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" strokecolor="red" strokeweight="4.5pt">
                <v:stroke endarrow="block"/>
              </v:line>
            </w:pict>
          </mc:Fallback>
        </mc:AlternateContent>
      </w:r>
      <w:r w:rsidR="009F06B4">
        <w:rPr>
          <w:noProof/>
        </w:rPr>
        <w:drawing>
          <wp:anchor distT="0" distB="0" distL="114300" distR="114300" simplePos="0" relativeHeight="251681280" behindDoc="0" locked="0" layoutInCell="1" allowOverlap="1" wp14:anchorId="0A05762E" wp14:editId="0E936D93">
            <wp:simplePos x="0" y="0"/>
            <wp:positionH relativeFrom="column">
              <wp:posOffset>1551305</wp:posOffset>
            </wp:positionH>
            <wp:positionV relativeFrom="paragraph">
              <wp:posOffset>1040765</wp:posOffset>
            </wp:positionV>
            <wp:extent cx="2777490" cy="2725420"/>
            <wp:effectExtent l="0" t="0" r="3810" b="0"/>
            <wp:wrapTight wrapText="bothSides">
              <wp:wrapPolygon edited="0">
                <wp:start x="0" y="0"/>
                <wp:lineTo x="0" y="21439"/>
                <wp:lineTo x="21481" y="21439"/>
                <wp:lineTo x="21481" y="0"/>
                <wp:lineTo x="0" y="0"/>
              </wp:wrapPolygon>
            </wp:wrapTight>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777490" cy="2725420"/>
                    </a:xfrm>
                    <a:prstGeom prst="rect">
                      <a:avLst/>
                    </a:prstGeom>
                  </pic:spPr>
                </pic:pic>
              </a:graphicData>
            </a:graphic>
            <wp14:sizeRelH relativeFrom="page">
              <wp14:pctWidth>0</wp14:pctWidth>
            </wp14:sizeRelH>
            <wp14:sizeRelV relativeFrom="page">
              <wp14:pctHeight>0</wp14:pctHeight>
            </wp14:sizeRelV>
          </wp:anchor>
        </w:drawing>
      </w:r>
      <w:r w:rsidR="009F06B4">
        <w:rPr>
          <w:noProof/>
        </w:rPr>
        <mc:AlternateContent>
          <mc:Choice Requires="wps">
            <w:drawing>
              <wp:anchor distT="0" distB="0" distL="114300" distR="114300" simplePos="0" relativeHeight="251683328" behindDoc="1" locked="0" layoutInCell="1" allowOverlap="1" wp14:anchorId="48DF4FFB" wp14:editId="3A0C3723">
                <wp:simplePos x="0" y="0"/>
                <wp:positionH relativeFrom="column">
                  <wp:posOffset>-2540</wp:posOffset>
                </wp:positionH>
                <wp:positionV relativeFrom="paragraph">
                  <wp:posOffset>275590</wp:posOffset>
                </wp:positionV>
                <wp:extent cx="5761990" cy="3303905"/>
                <wp:effectExtent l="0" t="0" r="0" b="0"/>
                <wp:wrapTight wrapText="bothSides">
                  <wp:wrapPolygon edited="0">
                    <wp:start x="0" y="0"/>
                    <wp:lineTo x="0" y="21421"/>
                    <wp:lineTo x="21495" y="21421"/>
                    <wp:lineTo x="21495" y="0"/>
                    <wp:lineTo x="0" y="0"/>
                  </wp:wrapPolygon>
                </wp:wrapTight>
                <wp:docPr id="128" name="Rechteck 128"/>
                <wp:cNvGraphicFramePr/>
                <a:graphic xmlns:a="http://schemas.openxmlformats.org/drawingml/2006/main">
                  <a:graphicData uri="http://schemas.microsoft.com/office/word/2010/wordprocessingShape">
                    <wps:wsp>
                      <wps:cNvSpPr/>
                      <wps:spPr>
                        <a:xfrm>
                          <a:off x="0" y="0"/>
                          <a:ext cx="5761990" cy="3303905"/>
                        </a:xfrm>
                        <a:prstGeom prst="rect">
                          <a:avLst/>
                        </a:prstGeom>
                        <a:solidFill>
                          <a:schemeClr val="bg1">
                            <a:lumMod val="95000"/>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2BF967" id="Rechteck 128" o:spid="_x0000_s1026" style="position:absolute;margin-left:-.2pt;margin-top:21.7pt;width:453.7pt;height:260.15pt;z-index:-25163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" fillcolor="#f2f2f2 [3052]" stroked="f" strokeweight="2pt">
                <v:fill opacity="19789f"/>
                <w10:wrap type="tight"/>
              </v:rect>
            </w:pict>
          </mc:Fallback>
        </mc:AlternateContent>
      </w:r>
      <w:r w:rsidR="009F06B4">
        <w:rPr>
          <w:noProof/>
        </w:rPr>
        <w:drawing>
          <wp:anchor distT="0" distB="0" distL="114300" distR="114300" simplePos="0" relativeHeight="251632128" behindDoc="1" locked="0" layoutInCell="1" allowOverlap="1" wp14:anchorId="01AC0339" wp14:editId="3F045C74">
            <wp:simplePos x="0" y="0"/>
            <wp:positionH relativeFrom="column">
              <wp:posOffset>-3810</wp:posOffset>
            </wp:positionH>
            <wp:positionV relativeFrom="paragraph">
              <wp:posOffset>276860</wp:posOffset>
            </wp:positionV>
            <wp:extent cx="5760720" cy="3302635"/>
            <wp:effectExtent l="0" t="0" r="0" b="0"/>
            <wp:wrapTight wrapText="bothSides">
              <wp:wrapPolygon edited="0">
                <wp:start x="0" y="0"/>
                <wp:lineTo x="0" y="21430"/>
                <wp:lineTo x="21500" y="21430"/>
                <wp:lineTo x="21500" y="0"/>
                <wp:lineTo x="0" y="0"/>
              </wp:wrapPolygon>
            </wp:wrapTight>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3302635"/>
                    </a:xfrm>
                    <a:prstGeom prst="rect">
                      <a:avLst/>
                    </a:prstGeom>
                    <a:effectLst>
                      <a:glow>
                        <a:schemeClr val="accent1">
                          <a:alpha val="46000"/>
                        </a:schemeClr>
                      </a:glow>
                    </a:effectLst>
                  </pic:spPr>
                </pic:pic>
              </a:graphicData>
            </a:graphic>
            <wp14:sizeRelH relativeFrom="page">
              <wp14:pctWidth>0</wp14:pctWidth>
            </wp14:sizeRelH>
            <wp14:sizeRelV relativeFrom="page">
              <wp14:pctHeight>0</wp14:pctHeight>
            </wp14:sizeRelV>
          </wp:anchor>
        </w:drawing>
      </w:r>
    </w:p>
    <w:p w14:paraId="5F96E002" w14:textId="77777777" w:rsidR="009F06B4" w:rsidRDefault="009F06B4" w:rsidP="00B00309">
      <w:pPr>
        <w:rPr>
          <w:lang w:val="en-GB"/>
        </w:rPr>
      </w:pPr>
    </w:p>
    <w:p w14:paraId="3A1C861E" w14:textId="77777777" w:rsidR="007F6EB7" w:rsidRDefault="007F6EB7" w:rsidP="00B00309">
      <w:pPr>
        <w:rPr>
          <w:lang w:val="en-GB"/>
        </w:rPr>
      </w:pPr>
    </w:p>
    <w:p w14:paraId="7351FB1F" w14:textId="77777777" w:rsidR="00B00309" w:rsidDel="007F6EB7" w:rsidRDefault="00B00309" w:rsidP="00B00309">
      <w:pPr>
        <w:rPr>
          <w:del w:id="871" w:author="Karolina Kaminska" w:date="2016-10-20T18:03:00Z"/>
          <w:lang w:val="en-GB"/>
        </w:rPr>
      </w:pPr>
    </w:p>
    <w:p w14:paraId="2B1BC661" w14:textId="77777777" w:rsidR="00B00309" w:rsidRDefault="00766D1E" w:rsidP="00B2744E">
      <w:pPr>
        <w:jc w:val="center"/>
        <w:rPr>
          <w:lang w:val="en-GB"/>
        </w:rPr>
      </w:pPr>
      <w:del w:id="872" w:author="Karolina Kaminska" w:date="2016-10-20T18:02:00Z">
        <w:r w:rsidDel="007F6EB7">
          <w:rPr>
            <w:noProof/>
          </w:rPr>
          <mc:AlternateContent>
            <mc:Choice Requires="wps">
              <w:drawing>
                <wp:anchor distT="0" distB="0" distL="114300" distR="114300" simplePos="0" relativeHeight="251633152" behindDoc="0" locked="0" layoutInCell="1" allowOverlap="1" wp14:anchorId="255B9135" wp14:editId="44DE582C">
                  <wp:simplePos x="0" y="0"/>
                  <wp:positionH relativeFrom="column">
                    <wp:posOffset>4114800</wp:posOffset>
                  </wp:positionH>
                  <wp:positionV relativeFrom="paragraph">
                    <wp:posOffset>1295400</wp:posOffset>
                  </wp:positionV>
                  <wp:extent cx="914400" cy="274320"/>
                  <wp:effectExtent l="9525" t="9525" r="9525" b="11430"/>
                  <wp:wrapNone/>
                  <wp:docPr id="8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74320"/>
                          </a:xfrm>
                          <a:prstGeom prst="rect">
                            <a:avLst/>
                          </a:prstGeom>
                          <a:solidFill>
                            <a:srgbClr val="FFFFFF"/>
                          </a:solidFill>
                          <a:ln w="9525">
                            <a:solidFill>
                              <a:srgbClr val="000000"/>
                            </a:solidFill>
                            <a:miter lim="800000"/>
                            <a:headEnd/>
                            <a:tailEnd/>
                          </a:ln>
                        </wps:spPr>
                        <wps:txbx>
                          <w:txbxContent>
                            <w:p w14:paraId="03838F4A" w14:textId="77777777" w:rsidR="00E24B85" w:rsidRDefault="00E24B85">
                              <w:r>
                                <w:t>Corpus list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5B9135" id="Text Box 7" o:spid="_x0000_s1029" type="#_x0000_t202" style="position:absolute;left:0;text-align:left;margin-left:324pt;margin-top:102pt;width:1in;height:21.6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">
                  <v:textbox>
                    <w:txbxContent>
                      <w:p w14:paraId="03838F4A" w14:textId="77777777" w:rsidR="00E24B85" w:rsidRDefault="00E24B85">
                        <w:r>
                          <w:t>Corpus list</w:t>
                        </w:r>
                      </w:p>
                    </w:txbxContent>
                  </v:textbox>
                </v:shape>
              </w:pict>
            </mc:Fallback>
          </mc:AlternateContent>
        </w:r>
        <w:r w:rsidDel="007F6EB7">
          <w:rPr>
            <w:noProof/>
          </w:rPr>
          <w:drawing>
            <wp:inline distT="0" distB="0" distL="0" distR="0" wp14:anchorId="20E9797C" wp14:editId="37E65A4C">
              <wp:extent cx="2847975" cy="3171825"/>
              <wp:effectExtent l="0" t="0" r="9525" b="9525"/>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47975" cy="3171825"/>
                      </a:xfrm>
                      <a:prstGeom prst="rect">
                        <a:avLst/>
                      </a:prstGeom>
                      <a:noFill/>
                      <a:ln>
                        <a:noFill/>
                      </a:ln>
                    </pic:spPr>
                  </pic:pic>
                </a:graphicData>
              </a:graphic>
            </wp:inline>
          </w:drawing>
        </w:r>
      </w:del>
    </w:p>
    <w:p w14:paraId="6396434A" w14:textId="77777777" w:rsidR="00B00309" w:rsidRDefault="00B00309" w:rsidP="00B00309">
      <w:pPr>
        <w:rPr>
          <w:lang w:val="en-GB"/>
        </w:rPr>
      </w:pPr>
      <w:r>
        <w:rPr>
          <w:lang w:val="en-GB"/>
        </w:rPr>
        <w:t>It will also tell you how many transcriptions and how many segment chains the corpus contains. Note that you can have several different corpora opened in this list.</w:t>
      </w:r>
    </w:p>
    <w:p w14:paraId="16A055BC" w14:textId="77777777" w:rsidR="00B00309" w:rsidRDefault="00B00309" w:rsidP="00B00309">
      <w:pPr>
        <w:rPr>
          <w:lang w:val="en-GB"/>
        </w:rPr>
      </w:pPr>
      <w:r>
        <w:rPr>
          <w:lang w:val="en-GB"/>
        </w:rPr>
        <w:t xml:space="preserve">To create a new concordance for a given corpus, make sure that this corpus is selected in the corpus list, then click on </w:t>
      </w:r>
      <w:r w:rsidRPr="00D45B34">
        <w:rPr>
          <w:rStyle w:val="Menufunction"/>
          <w:szCs w:val="20"/>
          <w:lang w:val="en-US" w:eastAsia="en-US"/>
          <w:rPrChange w:id="873" w:author="Karolina Kaminska" w:date="2016-10-19T12:18:00Z">
            <w:rPr>
              <w:rStyle w:val="Bedienungselement"/>
            </w:rPr>
          </w:rPrChange>
        </w:rPr>
        <w:t>Concordance &gt; New concordance</w:t>
      </w:r>
      <w:r w:rsidR="002B1648">
        <w:rPr>
          <w:lang w:val="en-GB"/>
        </w:rPr>
        <w:t xml:space="preserve"> (One such concordance is created automatically after you’ve opened a corpus).</w:t>
      </w:r>
    </w:p>
    <w:p w14:paraId="2005DDB2" w14:textId="17018471" w:rsidR="00044D13" w:rsidDel="002A48EB" w:rsidRDefault="00044D13" w:rsidP="00044D13">
      <w:pPr>
        <w:rPr>
          <w:ins w:id="874" w:author="Karolina Kaminska" w:date="2016-10-19T17:57:00Z"/>
          <w:del w:id="875" w:author="Timm Lehmberg" w:date="2016-10-25T16:16:00Z"/>
          <w:lang w:val="en-GB"/>
        </w:rPr>
      </w:pPr>
      <w:ins w:id="876" w:author="Karolina Kaminska" w:date="2016-10-19T17:57:00Z">
        <w:del w:id="877" w:author="Timm Lehmberg" w:date="2016-10-25T16:16:00Z">
          <w:r w:rsidRPr="001655D2" w:rsidDel="002A48EB">
            <w:rPr>
              <w:lang w:val="en-GB"/>
            </w:rPr>
            <w:delText>***SCRE</w:delText>
          </w:r>
          <w:r w:rsidDel="002A48EB">
            <w:rPr>
              <w:lang w:val="en-GB"/>
            </w:rPr>
            <w:delText>ENSHOT</w:delText>
          </w:r>
        </w:del>
      </w:ins>
    </w:p>
    <w:p w14:paraId="475CD46E" w14:textId="77777777" w:rsidR="00C833C0" w:rsidRDefault="00C833C0" w:rsidP="00B00309">
      <w:pPr>
        <w:rPr>
          <w:ins w:id="878" w:author="Timm Lehmberg" w:date="2016-10-25T16:12:00Z"/>
          <w:noProof/>
          <w:lang w:val="en-US" w:eastAsia="en-US"/>
        </w:rPr>
      </w:pPr>
    </w:p>
    <w:p w14:paraId="227AF0E1" w14:textId="77777777" w:rsidR="002A48EB" w:rsidRDefault="002A48EB" w:rsidP="00B00309">
      <w:pPr>
        <w:rPr>
          <w:ins w:id="879" w:author="Timm Lehmberg" w:date="2016-10-25T16:13:00Z"/>
          <w:noProof/>
          <w:lang w:val="en-US" w:eastAsia="en-US"/>
        </w:rPr>
      </w:pPr>
    </w:p>
    <w:p w14:paraId="1C16CBAF" w14:textId="00D3D1BB" w:rsidR="00B00309" w:rsidDel="00044D13" w:rsidRDefault="002A48EB">
      <w:pPr>
        <w:jc w:val="center"/>
        <w:rPr>
          <w:del w:id="880" w:author="Karolina Kaminska" w:date="2016-10-19T17:57:00Z"/>
          <w:lang w:val="en-GB"/>
        </w:rPr>
        <w:pPrChange w:id="881" w:author="Timm Lehmberg" w:date="2016-10-25T16:13:00Z">
          <w:pPr/>
        </w:pPrChange>
      </w:pPr>
      <w:r>
        <w:rPr>
          <w:noProof/>
        </w:rPr>
        <mc:AlternateContent>
          <mc:Choice Requires="wps">
            <w:drawing>
              <wp:anchor distT="0" distB="0" distL="114300" distR="114300" simplePos="0" relativeHeight="251643392" behindDoc="0" locked="0" layoutInCell="1" allowOverlap="1" wp14:anchorId="2329AE22" wp14:editId="0358ECEC">
                <wp:simplePos x="0" y="0"/>
                <wp:positionH relativeFrom="column">
                  <wp:posOffset>2329180</wp:posOffset>
                </wp:positionH>
                <wp:positionV relativeFrom="paragraph">
                  <wp:posOffset>2678430</wp:posOffset>
                </wp:positionV>
                <wp:extent cx="1257300" cy="274320"/>
                <wp:effectExtent l="0" t="0" r="19050" b="11430"/>
                <wp:wrapNone/>
                <wp:docPr id="7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74320"/>
                        </a:xfrm>
                        <a:prstGeom prst="rect">
                          <a:avLst/>
                        </a:prstGeom>
                        <a:solidFill>
                          <a:srgbClr val="FFFFFF"/>
                        </a:solidFill>
                        <a:ln w="9525">
                          <a:solidFill>
                            <a:srgbClr val="000000"/>
                          </a:solidFill>
                          <a:miter lim="800000"/>
                          <a:headEnd/>
                          <a:tailEnd/>
                        </a:ln>
                      </wps:spPr>
                      <wps:txbx>
                        <w:txbxContent>
                          <w:p w14:paraId="222A2D2A" w14:textId="77777777" w:rsidR="00E24B85" w:rsidRDefault="00E24B85">
                            <w:r>
                              <w:t>Concordance list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29AE22" id="Text Box 9" o:spid="_x0000_s1030" type="#_x0000_t202" style="position:absolute;left:0;text-align:left;margin-left:183.4pt;margin-top:210.9pt;width:99pt;height:21.6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">
                <v:textbox>
                  <w:txbxContent>
                    <w:p w14:paraId="222A2D2A" w14:textId="77777777" w:rsidR="00E24B85" w:rsidRDefault="00E24B85">
                      <w:r>
                        <w:t>Concordance list</w:t>
                      </w:r>
                    </w:p>
                  </w:txbxContent>
                </v:textbox>
              </v:shape>
            </w:pict>
          </mc:Fallback>
        </mc:AlternateContent>
      </w:r>
      <w:r>
        <w:rPr>
          <w:noProof/>
        </w:rPr>
        <mc:AlternateContent>
          <mc:Choice Requires="wps">
            <w:drawing>
              <wp:anchor distT="0" distB="0" distL="114300" distR="114300" simplePos="0" relativeHeight="251657728" behindDoc="0" locked="0" layoutInCell="1" allowOverlap="1" wp14:anchorId="1706A5AA" wp14:editId="5966DD04">
                <wp:simplePos x="0" y="0"/>
                <wp:positionH relativeFrom="column">
                  <wp:posOffset>3552825</wp:posOffset>
                </wp:positionH>
                <wp:positionV relativeFrom="paragraph">
                  <wp:posOffset>2004060</wp:posOffset>
                </wp:positionV>
                <wp:extent cx="1028700" cy="274320"/>
                <wp:effectExtent l="9525" t="6350" r="9525" b="5080"/>
                <wp:wrapNone/>
                <wp:docPr id="7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274320"/>
                        </a:xfrm>
                        <a:prstGeom prst="rect">
                          <a:avLst/>
                        </a:prstGeom>
                        <a:solidFill>
                          <a:srgbClr val="FFFFFF"/>
                        </a:solidFill>
                        <a:ln w="9525">
                          <a:solidFill>
                            <a:srgbClr val="000000"/>
                          </a:solidFill>
                          <a:miter lim="800000"/>
                          <a:headEnd/>
                          <a:tailEnd/>
                        </a:ln>
                      </wps:spPr>
                      <wps:txbx>
                        <w:txbxContent>
                          <w:p w14:paraId="4E9A9C21" w14:textId="77777777" w:rsidR="00E24B85" w:rsidRDefault="00E24B85">
                            <w:r>
                              <w:t xml:space="preserve">Concordance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06A5AA" id="Text Box 10" o:spid="_x0000_s1031" type="#_x0000_t202" style="position:absolute;left:0;text-align:left;margin-left:279.75pt;margin-top:157.8pt;width:81pt;height:21.6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">
                <v:textbox>
                  <w:txbxContent>
                    <w:p w14:paraId="4E9A9C21" w14:textId="77777777" w:rsidR="00E24B85" w:rsidRDefault="00E24B85">
                      <w:r>
                        <w:t xml:space="preserve">Concordance </w:t>
                      </w:r>
                    </w:p>
                  </w:txbxContent>
                </v:textbox>
              </v:shape>
            </w:pict>
          </mc:Fallback>
        </mc:AlternateContent>
      </w:r>
      <w:r>
        <w:rPr>
          <w:noProof/>
        </w:rPr>
        <mc:AlternateContent>
          <mc:Choice Requires="wps">
            <w:drawing>
              <wp:anchor distT="0" distB="0" distL="114300" distR="114300" simplePos="0" relativeHeight="251671040" behindDoc="0" locked="0" layoutInCell="1" allowOverlap="1" wp14:anchorId="3DA76D15" wp14:editId="6E710649">
                <wp:simplePos x="0" y="0"/>
                <wp:positionH relativeFrom="column">
                  <wp:posOffset>1543050</wp:posOffset>
                </wp:positionH>
                <wp:positionV relativeFrom="paragraph">
                  <wp:posOffset>2244090</wp:posOffset>
                </wp:positionV>
                <wp:extent cx="800100" cy="457200"/>
                <wp:effectExtent l="85725" t="122555" r="28575" b="29845"/>
                <wp:wrapNone/>
                <wp:docPr id="78"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800100" cy="45720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C7DC68" id="Line 11" o:spid="_x0000_s1026" style="position:absolute;flip:x 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1.5pt,176.7pt" to="184.5pt,2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" strokecolor="red" strokeweight="4.5pt">
                <v:stroke endarrow="block"/>
              </v:line>
            </w:pict>
          </mc:Fallback>
        </mc:AlternateContent>
      </w:r>
      <w:r>
        <w:rPr>
          <w:noProof/>
        </w:rPr>
        <mc:AlternateContent>
          <mc:Choice Requires="wps">
            <w:drawing>
              <wp:anchor distT="0" distB="0" distL="114300" distR="114300" simplePos="0" relativeHeight="251635200" behindDoc="0" locked="0" layoutInCell="1" allowOverlap="1" wp14:anchorId="4D52F5DF" wp14:editId="4304543D">
                <wp:simplePos x="0" y="0"/>
                <wp:positionH relativeFrom="column">
                  <wp:posOffset>3495675</wp:posOffset>
                </wp:positionH>
                <wp:positionV relativeFrom="paragraph">
                  <wp:posOffset>1470660</wp:posOffset>
                </wp:positionV>
                <wp:extent cx="571500" cy="571500"/>
                <wp:effectExtent l="104775" t="111125" r="28575" b="31750"/>
                <wp:wrapNone/>
                <wp:docPr id="76"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71500" cy="57150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BC5A12" id="Line 8" o:spid="_x0000_s1026" style="position:absolute;flip:x y;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25pt,115.8pt" to="320.25pt,16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" strokecolor="red" strokeweight="4.5pt">
                <v:stroke endarrow="block"/>
              </v:line>
            </w:pict>
          </mc:Fallback>
        </mc:AlternateContent>
      </w:r>
      <w:ins w:id="882" w:author="Timm Lehmberg" w:date="2016-10-25T16:12:00Z">
        <w:r w:rsidR="00C833C0">
          <w:rPr>
            <w:noProof/>
          </w:rPr>
          <w:drawing>
            <wp:inline distT="0" distB="0" distL="0" distR="0" wp14:anchorId="71DE0A0F" wp14:editId="6567DFC7">
              <wp:extent cx="5314950" cy="3246556"/>
              <wp:effectExtent l="0" t="0" r="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2357" t="20422" r="26115" b="29217"/>
                      <a:stretch/>
                    </pic:blipFill>
                    <pic:spPr bwMode="auto">
                      <a:xfrm>
                        <a:off x="0" y="0"/>
                        <a:ext cx="5335819" cy="3259304"/>
                      </a:xfrm>
                      <a:prstGeom prst="rect">
                        <a:avLst/>
                      </a:prstGeom>
                      <a:ln>
                        <a:noFill/>
                      </a:ln>
                      <a:extLst>
                        <a:ext uri="{53640926-AAD7-44D8-BBD7-CCE9431645EC}">
                          <a14:shadowObscured xmlns:a14="http://schemas.microsoft.com/office/drawing/2010/main"/>
                        </a:ext>
                      </a:extLst>
                    </pic:spPr>
                  </pic:pic>
                </a:graphicData>
              </a:graphic>
            </wp:inline>
          </w:drawing>
        </w:r>
      </w:ins>
    </w:p>
    <w:p w14:paraId="3190C022" w14:textId="30F6451B" w:rsidR="00B00309" w:rsidRDefault="002A48EB" w:rsidP="002C658A">
      <w:pPr>
        <w:jc w:val="center"/>
        <w:rPr>
          <w:lang w:val="en-GB"/>
        </w:rPr>
      </w:pPr>
      <w:del w:id="883" w:author="Timm Lehmberg" w:date="2016-10-26T11:02:00Z">
        <w:r w:rsidDel="0036432C">
          <w:rPr>
            <w:noProof/>
          </w:rPr>
          <mc:AlternateContent>
            <mc:Choice Requires="wps">
              <w:drawing>
                <wp:anchor distT="0" distB="0" distL="114300" distR="114300" simplePos="0" relativeHeight="251639296" behindDoc="0" locked="0" layoutInCell="1" allowOverlap="1" wp14:anchorId="1B22DDB1" wp14:editId="72C5DA8C">
                  <wp:simplePos x="0" y="0"/>
                  <wp:positionH relativeFrom="column">
                    <wp:posOffset>752475</wp:posOffset>
                  </wp:positionH>
                  <wp:positionV relativeFrom="paragraph">
                    <wp:posOffset>3303905</wp:posOffset>
                  </wp:positionV>
                  <wp:extent cx="1257300" cy="274320"/>
                  <wp:effectExtent l="9525" t="8255" r="9525" b="12700"/>
                  <wp:wrapNone/>
                  <wp:docPr id="79"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74320"/>
                          </a:xfrm>
                          <a:prstGeom prst="rect">
                            <a:avLst/>
                          </a:prstGeom>
                          <a:solidFill>
                            <a:srgbClr val="FFFFFF"/>
                          </a:solidFill>
                          <a:ln w="9525">
                            <a:solidFill>
                              <a:srgbClr val="000000"/>
                            </a:solidFill>
                            <a:miter lim="800000"/>
                            <a:headEnd/>
                            <a:tailEnd/>
                          </a:ln>
                        </wps:spPr>
                        <wps:txbx>
                          <w:txbxContent>
                            <w:p w14:paraId="0DA4EF17" w14:textId="4E430B99" w:rsidR="00E24B85" w:rsidRDefault="00E24B85">
                              <w:del w:id="884" w:author="Timm Lehmberg" w:date="2016-10-25T16:14:00Z">
                                <w:r w:rsidDel="002A48EB">
                                  <w:delText>Concordance  list</w:delText>
                                </w:r>
                              </w:del>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22DDB1" id="Text Box 31" o:spid="_x0000_s1032" type="#_x0000_t202" style="position:absolute;left:0;text-align:left;margin-left:59.25pt;margin-top:260.15pt;width:99pt;height:21.6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">
                  <v:textbox>
                    <w:txbxContent>
                      <w:p w14:paraId="0DA4EF17" w14:textId="4E430B99" w:rsidR="00E24B85" w:rsidRDefault="00E24B85">
                        <w:del w:id="885" w:author="Timm Lehmberg" w:date="2016-10-25T16:14:00Z">
                          <w:r w:rsidDel="002A48EB">
                            <w:delText>Concordance  list</w:delText>
                          </w:r>
                        </w:del>
                      </w:p>
                    </w:txbxContent>
                  </v:textbox>
                </v:shape>
              </w:pict>
            </mc:Fallback>
          </mc:AlternateContent>
        </w:r>
      </w:del>
      <w:r w:rsidR="00F530D1" w:rsidRPr="00F530D1">
        <w:rPr>
          <w:lang w:val="en-GB"/>
        </w:rPr>
        <w:t xml:space="preserve"> </w:t>
      </w:r>
      <w:del w:id="886" w:author="Timm Lehmberg" w:date="2016-10-25T16:16:00Z">
        <w:r w:rsidR="00766D1E" w:rsidDel="002A48EB">
          <w:rPr>
            <w:noProof/>
          </w:rPr>
          <w:drawing>
            <wp:inline distT="0" distB="0" distL="0" distR="0" wp14:anchorId="3E005A8D" wp14:editId="7A6053CD">
              <wp:extent cx="5095875" cy="3324225"/>
              <wp:effectExtent l="0" t="0" r="9525" b="9525"/>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95875" cy="3324225"/>
                      </a:xfrm>
                      <a:prstGeom prst="rect">
                        <a:avLst/>
                      </a:prstGeom>
                      <a:noFill/>
                      <a:ln>
                        <a:noFill/>
                      </a:ln>
                    </pic:spPr>
                  </pic:pic>
                </a:graphicData>
              </a:graphic>
            </wp:inline>
          </w:drawing>
        </w:r>
      </w:del>
    </w:p>
    <w:p w14:paraId="19279DBD" w14:textId="5D88F7FF" w:rsidR="00004249" w:rsidRDefault="00004249" w:rsidP="00004249">
      <w:pPr>
        <w:pStyle w:val="berschrift2"/>
        <w:rPr>
          <w:lang w:val="en-GB"/>
        </w:rPr>
      </w:pPr>
      <w:bookmarkStart w:id="887" w:name="_Toc468802725"/>
      <w:r>
        <w:rPr>
          <w:lang w:val="en-GB"/>
        </w:rPr>
        <w:t>2.2</w:t>
      </w:r>
      <w:del w:id="888" w:author="Anne Ferger" w:date="2016-11-01T13:37:00Z">
        <w:r w:rsidDel="00DE49FA">
          <w:rPr>
            <w:lang w:val="en-GB"/>
          </w:rPr>
          <w:delText>.</w:delText>
        </w:r>
      </w:del>
      <w:r>
        <w:rPr>
          <w:lang w:val="en-GB"/>
        </w:rPr>
        <w:t xml:space="preserve"> Understanding concordances</w:t>
      </w:r>
      <w:bookmarkEnd w:id="887"/>
    </w:p>
    <w:p w14:paraId="1FDB16C8" w14:textId="58FA0C2D" w:rsidR="00B00309" w:rsidRDefault="00B00309" w:rsidP="00004249">
      <w:pPr>
        <w:jc w:val="both"/>
        <w:rPr>
          <w:lang w:val="en-GB"/>
        </w:rPr>
      </w:pPr>
      <w:r>
        <w:rPr>
          <w:lang w:val="en-GB"/>
        </w:rPr>
        <w:t xml:space="preserve">You now have a concordance for this corpus which is also shown in the </w:t>
      </w:r>
      <w:r w:rsidR="00865226">
        <w:rPr>
          <w:lang w:val="en-GB"/>
        </w:rPr>
        <w:t xml:space="preserve">concordance </w:t>
      </w:r>
      <w:r>
        <w:rPr>
          <w:lang w:val="en-GB"/>
        </w:rPr>
        <w:t xml:space="preserve">list </w:t>
      </w:r>
      <w:r w:rsidR="00865226">
        <w:rPr>
          <w:lang w:val="en-GB"/>
        </w:rPr>
        <w:t>underneath the corpus list.</w:t>
      </w:r>
      <w:r>
        <w:rPr>
          <w:lang w:val="en-GB"/>
        </w:rPr>
        <w:t xml:space="preserve"> </w:t>
      </w:r>
      <w:r w:rsidR="00865226">
        <w:rPr>
          <w:lang w:val="en-GB"/>
        </w:rPr>
        <w:t>Note that you can have several concordances for one and the same corpus. A concordance consists of</w:t>
      </w:r>
    </w:p>
    <w:p w14:paraId="3305B632" w14:textId="78F95B59" w:rsidR="00004249" w:rsidRDefault="00004249" w:rsidP="00004249">
      <w:pPr>
        <w:jc w:val="both"/>
        <w:rPr>
          <w:lang w:val="en-GB"/>
        </w:rPr>
      </w:pPr>
    </w:p>
    <w:p w14:paraId="7D2B7733" w14:textId="09414990" w:rsidR="00865226" w:rsidRDefault="00865226" w:rsidP="002C658A">
      <w:pPr>
        <w:numPr>
          <w:ilvl w:val="0"/>
          <w:numId w:val="9"/>
        </w:numPr>
        <w:rPr>
          <w:lang w:val="en-GB"/>
        </w:rPr>
      </w:pPr>
      <w:r>
        <w:rPr>
          <w:lang w:val="en-GB"/>
        </w:rPr>
        <w:t>a part for entering search expressions (upper part of the concordance window)</w:t>
      </w:r>
    </w:p>
    <w:p w14:paraId="0788D3F8" w14:textId="1D951333" w:rsidR="00865226" w:rsidRDefault="00865226" w:rsidP="002C658A">
      <w:pPr>
        <w:numPr>
          <w:ilvl w:val="0"/>
          <w:numId w:val="9"/>
        </w:numPr>
        <w:rPr>
          <w:lang w:val="en-GB"/>
        </w:rPr>
      </w:pPr>
      <w:r>
        <w:rPr>
          <w:lang w:val="en-GB"/>
        </w:rPr>
        <w:t>a part for displaying the KWIC (keyword in context concordance) table (centre of the concordance window)</w:t>
      </w:r>
    </w:p>
    <w:p w14:paraId="27388F10" w14:textId="5A058DF2" w:rsidR="00865226" w:rsidRDefault="00865226" w:rsidP="002C658A">
      <w:pPr>
        <w:numPr>
          <w:ilvl w:val="0"/>
          <w:numId w:val="9"/>
        </w:numPr>
        <w:rPr>
          <w:lang w:val="en-GB"/>
        </w:rPr>
      </w:pPr>
      <w:r>
        <w:rPr>
          <w:lang w:val="en-GB"/>
        </w:rPr>
        <w:t>and a part for displaying additional context (lower part of the concordance window)</w:t>
      </w:r>
    </w:p>
    <w:p w14:paraId="3FD5149B" w14:textId="153BC522" w:rsidR="00865226" w:rsidRDefault="00865226" w:rsidP="00865226">
      <w:pPr>
        <w:rPr>
          <w:lang w:val="en-GB"/>
        </w:rPr>
      </w:pPr>
    </w:p>
    <w:p w14:paraId="6C845632" w14:textId="77777777" w:rsidR="00865226" w:rsidRDefault="00865226" w:rsidP="00865226">
      <w:pPr>
        <w:rPr>
          <w:lang w:val="en-GB"/>
        </w:rPr>
      </w:pPr>
      <w:r>
        <w:rPr>
          <w:lang w:val="en-GB"/>
        </w:rPr>
        <w:t xml:space="preserve">To start, enter a simple, frequent word (e.g. “the” for an English corpus, “was” for a German corpus) in the field beside the </w:t>
      </w:r>
      <w:r w:rsidRPr="00D45B34">
        <w:rPr>
          <w:rStyle w:val="Menufunction"/>
          <w:szCs w:val="20"/>
          <w:lang w:val="en-US" w:eastAsia="en-US"/>
          <w:rPrChange w:id="889" w:author="Karolina Kaminska" w:date="2016-10-19T12:18:00Z">
            <w:rPr>
              <w:rStyle w:val="Bedienungselement"/>
            </w:rPr>
          </w:rPrChange>
        </w:rPr>
        <w:t>Search</w:t>
      </w:r>
      <w:r>
        <w:rPr>
          <w:lang w:val="en-GB"/>
        </w:rPr>
        <w:t xml:space="preserve"> button and hit the </w:t>
      </w:r>
      <w:r w:rsidRPr="00D45B34">
        <w:rPr>
          <w:rStyle w:val="Menufunction"/>
          <w:szCs w:val="20"/>
          <w:lang w:val="en-US" w:eastAsia="en-US"/>
          <w:rPrChange w:id="890" w:author="Karolina Kaminska" w:date="2016-10-19T12:18:00Z">
            <w:rPr>
              <w:rStyle w:val="Bedienungselement"/>
            </w:rPr>
          </w:rPrChange>
        </w:rPr>
        <w:t>&lt;Enter&gt;</w:t>
      </w:r>
      <w:r>
        <w:rPr>
          <w:lang w:val="en-GB"/>
        </w:rPr>
        <w:t xml:space="preserve"> key. You will be given a KWIC concordance displaying all the places in the corpus which match your word. </w:t>
      </w:r>
    </w:p>
    <w:p w14:paraId="4405B237" w14:textId="77777777" w:rsidR="002A48EB" w:rsidRDefault="00044D13" w:rsidP="00044D13">
      <w:pPr>
        <w:rPr>
          <w:ins w:id="891" w:author="Timm Lehmberg" w:date="2016-10-25T16:19:00Z"/>
          <w:lang w:val="en-GB"/>
        </w:rPr>
      </w:pPr>
      <w:ins w:id="892" w:author="Karolina Kaminska" w:date="2016-10-19T17:57:00Z">
        <w:del w:id="893" w:author="Timm Lehmberg" w:date="2016-10-25T16:19:00Z">
          <w:r w:rsidRPr="001655D2" w:rsidDel="002A48EB">
            <w:rPr>
              <w:lang w:val="en-GB"/>
            </w:rPr>
            <w:delText>***SCRE</w:delText>
          </w:r>
          <w:r w:rsidDel="002A48EB">
            <w:rPr>
              <w:lang w:val="en-GB"/>
            </w:rPr>
            <w:delText>ENSHOT</w:delText>
          </w:r>
        </w:del>
      </w:ins>
    </w:p>
    <w:p w14:paraId="151B7450" w14:textId="2992C32B" w:rsidR="002A48EB" w:rsidRDefault="002A48EB" w:rsidP="00044D13">
      <w:pPr>
        <w:rPr>
          <w:ins w:id="894" w:author="Timm Lehmberg" w:date="2016-10-25T16:16:00Z"/>
          <w:lang w:val="en-GB"/>
        </w:rPr>
      </w:pPr>
      <w:ins w:id="895" w:author="Timm Lehmberg" w:date="2016-10-25T16:19:00Z">
        <w:r w:rsidRPr="002A48EB">
          <w:rPr>
            <w:noProof/>
          </w:rPr>
          <w:drawing>
            <wp:inline distT="0" distB="0" distL="0" distR="0" wp14:anchorId="2FD8F8D9" wp14:editId="17BFA32D">
              <wp:extent cx="5760720" cy="2587625"/>
              <wp:effectExtent l="0" t="0" r="0" b="3175"/>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587625"/>
                      </a:xfrm>
                      <a:prstGeom prst="rect">
                        <a:avLst/>
                      </a:prstGeom>
                    </pic:spPr>
                  </pic:pic>
                </a:graphicData>
              </a:graphic>
            </wp:inline>
          </w:drawing>
        </w:r>
      </w:ins>
    </w:p>
    <w:p w14:paraId="7556B740" w14:textId="77777777" w:rsidR="002A48EB" w:rsidRDefault="002A48EB" w:rsidP="00044D13">
      <w:pPr>
        <w:rPr>
          <w:ins w:id="896" w:author="Timm Lehmberg" w:date="2016-10-25T16:17:00Z"/>
          <w:noProof/>
          <w:lang w:val="en-US" w:eastAsia="en-US"/>
        </w:rPr>
      </w:pPr>
    </w:p>
    <w:p w14:paraId="07C95961" w14:textId="77777777" w:rsidR="002A48EB" w:rsidRDefault="002A48EB" w:rsidP="00044D13">
      <w:pPr>
        <w:rPr>
          <w:ins w:id="897" w:author="Timm Lehmberg" w:date="2016-10-25T16:18:00Z"/>
          <w:noProof/>
          <w:lang w:val="en-US" w:eastAsia="en-US"/>
        </w:rPr>
      </w:pPr>
    </w:p>
    <w:p w14:paraId="3042AAFC" w14:textId="2DE3A0F5" w:rsidR="002A48EB" w:rsidDel="002A48EB" w:rsidRDefault="002A48EB" w:rsidP="00044D13">
      <w:pPr>
        <w:rPr>
          <w:ins w:id="898" w:author="Karolina Kaminska" w:date="2016-10-19T17:57:00Z"/>
          <w:del w:id="899" w:author="Timm Lehmberg" w:date="2016-10-25T16:20:00Z"/>
          <w:lang w:val="en-GB"/>
        </w:rPr>
      </w:pPr>
    </w:p>
    <w:p w14:paraId="0E050F8E" w14:textId="77777777" w:rsidR="00865226" w:rsidRDefault="00865226" w:rsidP="00865226">
      <w:pPr>
        <w:rPr>
          <w:lang w:val="en-GB"/>
        </w:rPr>
      </w:pPr>
    </w:p>
    <w:p w14:paraId="73327F11" w14:textId="7E5624A1" w:rsidR="00865226" w:rsidRDefault="00766D1E" w:rsidP="00865226">
      <w:pPr>
        <w:rPr>
          <w:lang w:val="en-GB"/>
        </w:rPr>
      </w:pPr>
      <w:del w:id="900" w:author="Timm Lehmberg" w:date="2016-10-25T16:20:00Z">
        <w:r w:rsidDel="002A48EB">
          <w:rPr>
            <w:noProof/>
          </w:rPr>
          <w:drawing>
            <wp:inline distT="0" distB="0" distL="0" distR="0" wp14:anchorId="1A0B7D59" wp14:editId="49C836CA">
              <wp:extent cx="5753100" cy="2562225"/>
              <wp:effectExtent l="0" t="0" r="0" b="9525"/>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2562225"/>
                      </a:xfrm>
                      <a:prstGeom prst="rect">
                        <a:avLst/>
                      </a:prstGeom>
                      <a:noFill/>
                      <a:ln>
                        <a:noFill/>
                      </a:ln>
                    </pic:spPr>
                  </pic:pic>
                </a:graphicData>
              </a:graphic>
            </wp:inline>
          </w:drawing>
        </w:r>
      </w:del>
    </w:p>
    <w:p w14:paraId="20EAB86E" w14:textId="7A17FE81" w:rsidR="002A48EB" w:rsidRDefault="00044D13" w:rsidP="00044D13">
      <w:pPr>
        <w:rPr>
          <w:ins w:id="901" w:author="Karolina Kaminska" w:date="2016-10-19T17:57:00Z"/>
          <w:lang w:val="en-GB"/>
        </w:rPr>
      </w:pPr>
      <w:ins w:id="902" w:author="Karolina Kaminska" w:date="2016-10-19T17:57:00Z">
        <w:del w:id="903" w:author="Timm Lehmberg" w:date="2016-10-25T16:47:00Z">
          <w:r w:rsidRPr="001655D2" w:rsidDel="008839EF">
            <w:rPr>
              <w:lang w:val="en-GB"/>
            </w:rPr>
            <w:delText>***SCRE</w:delText>
          </w:r>
          <w:r w:rsidDel="008839EF">
            <w:rPr>
              <w:lang w:val="en-GB"/>
            </w:rPr>
            <w:delText>ENSHOT</w:delText>
          </w:r>
        </w:del>
      </w:ins>
      <w:ins w:id="904" w:author="Timm Lehmberg" w:date="2016-10-25T16:20:00Z">
        <w:r w:rsidR="002A48EB" w:rsidRPr="002A48EB">
          <w:rPr>
            <w:noProof/>
          </w:rPr>
          <w:drawing>
            <wp:inline distT="0" distB="0" distL="0" distR="0" wp14:anchorId="67567328" wp14:editId="4CFC269D">
              <wp:extent cx="5760720" cy="1144270"/>
              <wp:effectExtent l="0" t="0" r="0"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144270"/>
                      </a:xfrm>
                      <a:prstGeom prst="rect">
                        <a:avLst/>
                      </a:prstGeom>
                    </pic:spPr>
                  </pic:pic>
                </a:graphicData>
              </a:graphic>
            </wp:inline>
          </w:drawing>
        </w:r>
      </w:ins>
    </w:p>
    <w:p w14:paraId="3A0EACB1" w14:textId="77777777" w:rsidR="00865226" w:rsidRDefault="00865226" w:rsidP="00865226">
      <w:pPr>
        <w:rPr>
          <w:lang w:val="en-GB"/>
        </w:rPr>
      </w:pPr>
    </w:p>
    <w:p w14:paraId="6003DFE2" w14:textId="006230FA" w:rsidR="002C658A" w:rsidRDefault="00766D1E" w:rsidP="00865226">
      <w:pPr>
        <w:rPr>
          <w:lang w:val="en-GB"/>
        </w:rPr>
      </w:pPr>
      <w:del w:id="905" w:author="Timm Lehmberg" w:date="2016-10-25T16:21:00Z">
        <w:r w:rsidDel="002A48EB">
          <w:rPr>
            <w:noProof/>
          </w:rPr>
          <w:drawing>
            <wp:inline distT="0" distB="0" distL="0" distR="0" wp14:anchorId="02C97AED" wp14:editId="51FD956D">
              <wp:extent cx="5762625" cy="809625"/>
              <wp:effectExtent l="0" t="0" r="9525" b="9525"/>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2625" cy="809625"/>
                      </a:xfrm>
                      <a:prstGeom prst="rect">
                        <a:avLst/>
                      </a:prstGeom>
                      <a:noFill/>
                      <a:ln>
                        <a:noFill/>
                      </a:ln>
                    </pic:spPr>
                  </pic:pic>
                </a:graphicData>
              </a:graphic>
            </wp:inline>
          </w:drawing>
        </w:r>
      </w:del>
    </w:p>
    <w:p w14:paraId="0FB0DC49" w14:textId="77777777" w:rsidR="002C658A" w:rsidRDefault="002C658A" w:rsidP="00865226">
      <w:pPr>
        <w:rPr>
          <w:lang w:val="en-GB"/>
        </w:rPr>
      </w:pPr>
    </w:p>
    <w:p w14:paraId="0EFFA7AD" w14:textId="77777777" w:rsidR="00865226" w:rsidRDefault="00865226" w:rsidP="00865226">
      <w:pPr>
        <w:rPr>
          <w:lang w:val="en-GB"/>
        </w:rPr>
      </w:pPr>
      <w:r>
        <w:rPr>
          <w:lang w:val="en-GB"/>
        </w:rPr>
        <w:t>The KWIC concordance contains the following information:</w:t>
      </w:r>
    </w:p>
    <w:p w14:paraId="00D05272" w14:textId="77777777" w:rsidR="00865226" w:rsidRDefault="00865226" w:rsidP="002C658A">
      <w:pPr>
        <w:numPr>
          <w:ilvl w:val="0"/>
          <w:numId w:val="10"/>
        </w:numPr>
        <w:rPr>
          <w:lang w:val="en-GB"/>
        </w:rPr>
      </w:pPr>
      <w:r>
        <w:rPr>
          <w:lang w:val="en-GB"/>
        </w:rPr>
        <w:t>column 1 simply counts line numbers for better orientation</w:t>
      </w:r>
    </w:p>
    <w:p w14:paraId="52F7948A" w14:textId="77777777" w:rsidR="00865226" w:rsidRDefault="00865226" w:rsidP="002C658A">
      <w:pPr>
        <w:numPr>
          <w:ilvl w:val="0"/>
          <w:numId w:val="10"/>
        </w:numPr>
        <w:rPr>
          <w:lang w:val="en-GB"/>
        </w:rPr>
      </w:pPr>
      <w:r>
        <w:rPr>
          <w:lang w:val="en-GB"/>
        </w:rPr>
        <w:t>column 2 tells you whether the search result in this row is selected or not</w:t>
      </w:r>
    </w:p>
    <w:p w14:paraId="7F0A43A7" w14:textId="77777777" w:rsidR="00865226" w:rsidRDefault="00865226" w:rsidP="002C658A">
      <w:pPr>
        <w:numPr>
          <w:ilvl w:val="0"/>
          <w:numId w:val="10"/>
        </w:numPr>
        <w:rPr>
          <w:lang w:val="en-GB"/>
        </w:rPr>
      </w:pPr>
      <w:r>
        <w:rPr>
          <w:lang w:val="en-GB"/>
        </w:rPr>
        <w:t>column 3 gives you the communication in which the search result was found</w:t>
      </w:r>
    </w:p>
    <w:p w14:paraId="47D25AF3" w14:textId="77777777" w:rsidR="00865226" w:rsidRDefault="00865226" w:rsidP="002C658A">
      <w:pPr>
        <w:numPr>
          <w:ilvl w:val="0"/>
          <w:numId w:val="10"/>
        </w:numPr>
        <w:rPr>
          <w:lang w:val="en-GB"/>
        </w:rPr>
      </w:pPr>
      <w:r>
        <w:rPr>
          <w:lang w:val="en-GB"/>
        </w:rPr>
        <w:t>column 4 gives you the speaker of the utterance in question</w:t>
      </w:r>
    </w:p>
    <w:p w14:paraId="6BF7EABA" w14:textId="77777777" w:rsidR="00865226" w:rsidRDefault="00865226" w:rsidP="002C658A">
      <w:pPr>
        <w:numPr>
          <w:ilvl w:val="0"/>
          <w:numId w:val="10"/>
        </w:numPr>
        <w:rPr>
          <w:lang w:val="en-GB"/>
        </w:rPr>
      </w:pPr>
      <w:r>
        <w:rPr>
          <w:lang w:val="en-GB"/>
        </w:rPr>
        <w:t>columns 6 contains the actual search result, i.e. the transcribed text which matched your search expression</w:t>
      </w:r>
    </w:p>
    <w:p w14:paraId="20F4C23B" w14:textId="77777777" w:rsidR="00865226" w:rsidRDefault="00865226" w:rsidP="002C658A">
      <w:pPr>
        <w:numPr>
          <w:ilvl w:val="0"/>
          <w:numId w:val="10"/>
        </w:numPr>
        <w:rPr>
          <w:lang w:val="en-GB"/>
        </w:rPr>
      </w:pPr>
      <w:r>
        <w:rPr>
          <w:lang w:val="en-GB"/>
        </w:rPr>
        <w:t>columns 5 and 7 contain the left and right context of that search result</w:t>
      </w:r>
    </w:p>
    <w:p w14:paraId="68CC1132" w14:textId="77777777" w:rsidR="00865226" w:rsidRDefault="00865226" w:rsidP="00865226">
      <w:pPr>
        <w:rPr>
          <w:lang w:val="en-GB"/>
        </w:rPr>
      </w:pPr>
    </w:p>
    <w:p w14:paraId="77BC9B1B" w14:textId="77777777" w:rsidR="002A7113" w:rsidRDefault="00865226" w:rsidP="002C658A">
      <w:pPr>
        <w:jc w:val="both"/>
        <w:rPr>
          <w:lang w:val="en-GB"/>
        </w:rPr>
      </w:pPr>
      <w:r>
        <w:rPr>
          <w:lang w:val="en-GB"/>
        </w:rPr>
        <w:t xml:space="preserve">You can sort the table by clicking on any column header. </w:t>
      </w:r>
      <w:r w:rsidR="002A7113">
        <w:rPr>
          <w:lang w:val="en-GB"/>
        </w:rPr>
        <w:t>Text in the left context column will be sorted reversely so that</w:t>
      </w:r>
      <w:r w:rsidR="00DD1F3C">
        <w:rPr>
          <w:lang w:val="en-GB"/>
        </w:rPr>
        <w:t xml:space="preserve"> words closer to the matched text get the priority. This makes it easier to discover similarities or patterns in the left context.</w:t>
      </w:r>
    </w:p>
    <w:p w14:paraId="199742E3" w14:textId="0BAFFA0B" w:rsidR="00044D13" w:rsidRDefault="00044D13" w:rsidP="00044D13">
      <w:pPr>
        <w:rPr>
          <w:ins w:id="906" w:author="Karolina Kaminska" w:date="2016-10-19T17:57:00Z"/>
          <w:lang w:val="en-GB"/>
        </w:rPr>
      </w:pPr>
      <w:ins w:id="907" w:author="Karolina Kaminska" w:date="2016-10-19T17:57:00Z">
        <w:del w:id="908" w:author="Timm Lehmberg" w:date="2016-10-25T16:22:00Z">
          <w:r w:rsidRPr="001655D2" w:rsidDel="002A48EB">
            <w:rPr>
              <w:lang w:val="en-GB"/>
            </w:rPr>
            <w:delText>***SCRE</w:delText>
          </w:r>
          <w:r w:rsidDel="002A48EB">
            <w:rPr>
              <w:lang w:val="en-GB"/>
            </w:rPr>
            <w:delText>ENSHOT</w:delText>
          </w:r>
        </w:del>
      </w:ins>
    </w:p>
    <w:p w14:paraId="5AEDBD7A" w14:textId="77777777" w:rsidR="00DD1F3C" w:rsidRDefault="00DD1F3C" w:rsidP="002C658A">
      <w:pPr>
        <w:jc w:val="both"/>
        <w:rPr>
          <w:lang w:val="en-GB"/>
        </w:rPr>
      </w:pPr>
    </w:p>
    <w:p w14:paraId="6D8AE84E" w14:textId="77777777" w:rsidR="00DD1F3C" w:rsidRDefault="00766D1E" w:rsidP="002C658A">
      <w:pPr>
        <w:jc w:val="both"/>
        <w:rPr>
          <w:lang w:val="en-GB"/>
        </w:rPr>
      </w:pPr>
      <w:r>
        <w:rPr>
          <w:noProof/>
        </w:rPr>
        <w:drawing>
          <wp:inline distT="0" distB="0" distL="0" distR="0" wp14:anchorId="19589AFA" wp14:editId="773E1CA9">
            <wp:extent cx="5762625" cy="714375"/>
            <wp:effectExtent l="0" t="0" r="9525" b="9525"/>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2625" cy="714375"/>
                    </a:xfrm>
                    <a:prstGeom prst="rect">
                      <a:avLst/>
                    </a:prstGeom>
                    <a:noFill/>
                    <a:ln>
                      <a:noFill/>
                    </a:ln>
                  </pic:spPr>
                </pic:pic>
              </a:graphicData>
            </a:graphic>
          </wp:inline>
        </w:drawing>
      </w:r>
    </w:p>
    <w:p w14:paraId="04FEE343" w14:textId="77777777" w:rsidR="00DD1F3C" w:rsidRDefault="00DD1F3C" w:rsidP="002C658A">
      <w:pPr>
        <w:jc w:val="both"/>
        <w:rPr>
          <w:lang w:val="en-GB"/>
        </w:rPr>
      </w:pPr>
    </w:p>
    <w:p w14:paraId="41613C9C" w14:textId="7675004F" w:rsidR="00DD1F3C" w:rsidRPr="00100A08" w:rsidRDefault="00DD1F3C" w:rsidP="002C658A">
      <w:pPr>
        <w:jc w:val="both"/>
        <w:rPr>
          <w:lang w:val="en-GB"/>
        </w:rPr>
      </w:pPr>
      <w:r>
        <w:rPr>
          <w:lang w:val="en-GB"/>
        </w:rPr>
        <w:t xml:space="preserve">You can reduce or increase the amount of text in the left and right context columns by clicking on the buttons </w:t>
      </w:r>
      <w:ins w:id="909" w:author="Timm Lehmberg" w:date="2016-10-31T16:44:00Z">
        <w:r w:rsidR="00100A08" w:rsidRPr="00100A08">
          <w:rPr>
            <w:noProof/>
          </w:rPr>
          <w:drawing>
            <wp:inline distT="0" distB="0" distL="0" distR="0" wp14:anchorId="21B52C02" wp14:editId="3E660485">
              <wp:extent cx="449272" cy="267987"/>
              <wp:effectExtent l="0" t="0" r="8255" b="0"/>
              <wp:docPr id="172" name="Grafi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4428" cy="277027"/>
                      </a:xfrm>
                      <a:prstGeom prst="rect">
                        <a:avLst/>
                      </a:prstGeom>
                    </pic:spPr>
                  </pic:pic>
                </a:graphicData>
              </a:graphic>
            </wp:inline>
          </w:drawing>
        </w:r>
      </w:ins>
      <w:del w:id="910" w:author="Timm Lehmberg" w:date="2016-10-31T16:44:00Z">
        <w:r w:rsidR="00766D1E" w:rsidDel="00100A08">
          <w:rPr>
            <w:noProof/>
          </w:rPr>
          <w:drawing>
            <wp:inline distT="0" distB="0" distL="0" distR="0" wp14:anchorId="24DE64A9" wp14:editId="16FF6F06">
              <wp:extent cx="428625" cy="228600"/>
              <wp:effectExtent l="0" t="0" r="9525" b="0"/>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8625" cy="228600"/>
                      </a:xfrm>
                      <a:prstGeom prst="rect">
                        <a:avLst/>
                      </a:prstGeom>
                      <a:noFill/>
                      <a:ln>
                        <a:noFill/>
                      </a:ln>
                    </pic:spPr>
                  </pic:pic>
                </a:graphicData>
              </a:graphic>
            </wp:inline>
          </w:drawing>
        </w:r>
      </w:del>
      <w:r>
        <w:rPr>
          <w:lang w:val="en-GB"/>
        </w:rPr>
        <w:t xml:space="preserve"> and </w:t>
      </w:r>
      <w:ins w:id="911" w:author="Timm Lehmberg" w:date="2016-10-31T16:44:00Z">
        <w:r w:rsidR="00100A08" w:rsidRPr="00100A08">
          <w:rPr>
            <w:noProof/>
          </w:rPr>
          <w:drawing>
            <wp:inline distT="0" distB="0" distL="0" distR="0" wp14:anchorId="0199C812" wp14:editId="039D0746">
              <wp:extent cx="433415" cy="250924"/>
              <wp:effectExtent l="0" t="0" r="5080" b="0"/>
              <wp:docPr id="174" name="Grafi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6783" cy="258663"/>
                      </a:xfrm>
                      <a:prstGeom prst="rect">
                        <a:avLst/>
                      </a:prstGeom>
                    </pic:spPr>
                  </pic:pic>
                </a:graphicData>
              </a:graphic>
            </wp:inline>
          </w:drawing>
        </w:r>
      </w:ins>
      <w:del w:id="912" w:author="Timm Lehmberg" w:date="2016-10-31T16:44:00Z">
        <w:r w:rsidR="00766D1E" w:rsidDel="00100A08">
          <w:rPr>
            <w:noProof/>
          </w:rPr>
          <w:drawing>
            <wp:inline distT="0" distB="0" distL="0" distR="0" wp14:anchorId="61016D3E" wp14:editId="64E3CA8D">
              <wp:extent cx="457200" cy="247650"/>
              <wp:effectExtent l="0" t="0" r="0" b="0"/>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7200" cy="247650"/>
                      </a:xfrm>
                      <a:prstGeom prst="rect">
                        <a:avLst/>
                      </a:prstGeom>
                      <a:noFill/>
                      <a:ln>
                        <a:noFill/>
                      </a:ln>
                    </pic:spPr>
                  </pic:pic>
                </a:graphicData>
              </a:graphic>
            </wp:inline>
          </w:drawing>
        </w:r>
      </w:del>
      <w:r>
        <w:rPr>
          <w:lang w:val="en-GB"/>
        </w:rPr>
        <w:t>, respectively.</w:t>
      </w:r>
      <w:ins w:id="913" w:author="Timm Lehmberg" w:date="2016-10-31T16:43:00Z">
        <w:r w:rsidR="00100A08" w:rsidRPr="00100A08">
          <w:rPr>
            <w:noProof/>
            <w:lang w:val="en-US" w:eastAsia="en-US"/>
          </w:rPr>
          <w:t xml:space="preserve"> </w:t>
        </w:r>
      </w:ins>
    </w:p>
    <w:p w14:paraId="4A5EFA26" w14:textId="77777777" w:rsidR="002A7113" w:rsidRDefault="002A7113" w:rsidP="002C658A">
      <w:pPr>
        <w:jc w:val="both"/>
        <w:rPr>
          <w:lang w:val="en-GB"/>
        </w:rPr>
      </w:pPr>
    </w:p>
    <w:p w14:paraId="38AF569A" w14:textId="77777777" w:rsidR="001F78C3" w:rsidRDefault="00865226" w:rsidP="002C658A">
      <w:pPr>
        <w:jc w:val="both"/>
        <w:rPr>
          <w:lang w:val="en-GB"/>
        </w:rPr>
      </w:pPr>
      <w:r>
        <w:rPr>
          <w:lang w:val="en-GB"/>
        </w:rPr>
        <w:t>Selecting one search result will also display the corresponding text in the lower left corner of the concordance window.</w:t>
      </w:r>
      <w:r w:rsidR="009C3984">
        <w:rPr>
          <w:lang w:val="en-GB"/>
        </w:rPr>
        <w:t xml:space="preserve"> </w:t>
      </w:r>
    </w:p>
    <w:p w14:paraId="399A20C5" w14:textId="77777777" w:rsidR="001F78C3" w:rsidDel="004E4CBE" w:rsidRDefault="001F78C3" w:rsidP="001F78C3">
      <w:pPr>
        <w:pStyle w:val="berschrift2"/>
        <w:rPr>
          <w:del w:id="914" w:author="Timm Lehmberg" w:date="2016-10-31T16:49:00Z"/>
          <w:lang w:val="en-GB"/>
        </w:rPr>
      </w:pPr>
      <w:bookmarkStart w:id="915" w:name="_2.3_Going_from"/>
      <w:bookmarkStart w:id="916" w:name="_Toc468802726"/>
      <w:bookmarkEnd w:id="915"/>
      <w:r>
        <w:rPr>
          <w:lang w:val="en-GB"/>
        </w:rPr>
        <w:t>2.3</w:t>
      </w:r>
      <w:del w:id="917" w:author="Anne Ferger" w:date="2016-11-01T13:37:00Z">
        <w:r w:rsidDel="00DE49FA">
          <w:rPr>
            <w:lang w:val="en-GB"/>
          </w:rPr>
          <w:delText>.</w:delText>
        </w:r>
      </w:del>
      <w:r>
        <w:rPr>
          <w:lang w:val="en-GB"/>
        </w:rPr>
        <w:t xml:space="preserve"> Going from a search result to the transcription</w:t>
      </w:r>
      <w:bookmarkEnd w:id="916"/>
    </w:p>
    <w:p w14:paraId="68E802B3" w14:textId="11ED2EA3" w:rsidR="00044D13" w:rsidRDefault="00044D13">
      <w:pPr>
        <w:pStyle w:val="berschrift2"/>
        <w:rPr>
          <w:ins w:id="918" w:author="Karolina Kaminska" w:date="2016-10-19T17:57:00Z"/>
          <w:lang w:val="en-GB"/>
        </w:rPr>
        <w:pPrChange w:id="919" w:author="Timm Lehmberg" w:date="2016-10-31T16:49:00Z">
          <w:pPr/>
        </w:pPrChange>
      </w:pPr>
      <w:ins w:id="920" w:author="Karolina Kaminska" w:date="2016-10-19T17:57:00Z">
        <w:del w:id="921" w:author="Timm Lehmberg" w:date="2016-10-31T16:49:00Z">
          <w:r w:rsidRPr="001655D2" w:rsidDel="004E4CBE">
            <w:rPr>
              <w:lang w:val="en-GB"/>
            </w:rPr>
            <w:delText>***SCRE</w:delText>
          </w:r>
          <w:r w:rsidDel="004E4CBE">
            <w:rPr>
              <w:lang w:val="en-GB"/>
            </w:rPr>
            <w:delText>ENSHOT</w:delText>
          </w:r>
        </w:del>
      </w:ins>
    </w:p>
    <w:p w14:paraId="27BC84C4" w14:textId="2EC9F0D3" w:rsidR="001F78C3" w:rsidRDefault="001F78C3" w:rsidP="002C658A">
      <w:pPr>
        <w:jc w:val="both"/>
        <w:rPr>
          <w:lang w:val="en-GB"/>
        </w:rPr>
      </w:pPr>
    </w:p>
    <w:p w14:paraId="063E10B9" w14:textId="77777777" w:rsidR="00865226" w:rsidRDefault="009C3984" w:rsidP="002C658A">
      <w:pPr>
        <w:jc w:val="both"/>
        <w:rPr>
          <w:lang w:val="en-GB"/>
        </w:rPr>
      </w:pPr>
      <w:r>
        <w:rPr>
          <w:lang w:val="en-GB"/>
        </w:rPr>
        <w:t>If you double click on a search result, the corresponding transcription will be opened in the lower part of the screen</w:t>
      </w:r>
      <w:r w:rsidR="001F78C3">
        <w:rPr>
          <w:lang w:val="en-GB"/>
        </w:rPr>
        <w:t xml:space="preserve">. You can choose to display the transcription as a partitur, as a list, or as a HTML document generated through a stylesheet transformation. </w:t>
      </w:r>
      <w:del w:id="922" w:author="Karolina Kaminska" w:date="2016-10-19T13:02:00Z">
        <w:r w:rsidR="001F78C3" w:rsidDel="00D46F5A">
          <w:rPr>
            <w:lang w:val="en-GB"/>
          </w:rPr>
          <w:delText xml:space="preserve"> </w:delText>
        </w:r>
      </w:del>
      <w:r w:rsidR="001F78C3">
        <w:rPr>
          <w:lang w:val="en-GB"/>
        </w:rPr>
        <w:t>You make this choice by selecting the appropriate radio button from the list in the lower part of the screen:</w:t>
      </w:r>
    </w:p>
    <w:p w14:paraId="1614418E" w14:textId="77777777" w:rsidR="001F78C3" w:rsidRDefault="001F78C3" w:rsidP="002C658A">
      <w:pPr>
        <w:jc w:val="both"/>
        <w:rPr>
          <w:lang w:val="en-GB"/>
        </w:rPr>
      </w:pPr>
    </w:p>
    <w:p w14:paraId="2223AED8" w14:textId="57DA9D72" w:rsidR="001F78C3" w:rsidRDefault="00766D1E" w:rsidP="001F78C3">
      <w:pPr>
        <w:jc w:val="center"/>
        <w:rPr>
          <w:ins w:id="923" w:author="Timm Lehmberg" w:date="2016-10-25T16:28:00Z"/>
          <w:lang w:val="en-GB"/>
        </w:rPr>
      </w:pPr>
      <w:del w:id="924" w:author="Timm Lehmberg" w:date="2016-10-25T16:28:00Z">
        <w:r w:rsidDel="002502F0">
          <w:rPr>
            <w:noProof/>
          </w:rPr>
          <w:drawing>
            <wp:inline distT="0" distB="0" distL="0" distR="0" wp14:anchorId="49B8D78F" wp14:editId="78D71433">
              <wp:extent cx="1628775" cy="257175"/>
              <wp:effectExtent l="0" t="0" r="9525" b="9525"/>
              <wp:docPr id="21"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28775" cy="257175"/>
                      </a:xfrm>
                      <a:prstGeom prst="rect">
                        <a:avLst/>
                      </a:prstGeom>
                      <a:noFill/>
                      <a:ln>
                        <a:noFill/>
                      </a:ln>
                    </pic:spPr>
                  </pic:pic>
                </a:graphicData>
              </a:graphic>
            </wp:inline>
          </w:drawing>
        </w:r>
      </w:del>
    </w:p>
    <w:p w14:paraId="3BE975B0" w14:textId="6A39877A" w:rsidR="002502F0" w:rsidRDefault="002502F0" w:rsidP="001F78C3">
      <w:pPr>
        <w:jc w:val="center"/>
        <w:rPr>
          <w:lang w:val="en-GB"/>
        </w:rPr>
      </w:pPr>
      <w:ins w:id="925" w:author="Timm Lehmberg" w:date="2016-10-25T16:28:00Z">
        <w:r w:rsidRPr="002502F0">
          <w:rPr>
            <w:noProof/>
          </w:rPr>
          <w:drawing>
            <wp:inline distT="0" distB="0" distL="0" distR="0" wp14:anchorId="3C0F316E" wp14:editId="5654FF49">
              <wp:extent cx="1647825" cy="314255"/>
              <wp:effectExtent l="0" t="0" r="0" b="0"/>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3125" r="6080"/>
                      <a:stretch/>
                    </pic:blipFill>
                    <pic:spPr bwMode="auto">
                      <a:xfrm>
                        <a:off x="0" y="0"/>
                        <a:ext cx="1697023" cy="323637"/>
                      </a:xfrm>
                      <a:prstGeom prst="rect">
                        <a:avLst/>
                      </a:prstGeom>
                      <a:ln>
                        <a:noFill/>
                      </a:ln>
                      <a:extLst>
                        <a:ext uri="{53640926-AAD7-44D8-BBD7-CCE9431645EC}">
                          <a14:shadowObscured xmlns:a14="http://schemas.microsoft.com/office/drawing/2010/main"/>
                        </a:ext>
                      </a:extLst>
                    </pic:spPr>
                  </pic:pic>
                </a:graphicData>
              </a:graphic>
            </wp:inline>
          </w:drawing>
        </w:r>
      </w:ins>
    </w:p>
    <w:p w14:paraId="4DF7482B" w14:textId="447AF6F0" w:rsidR="00044D13" w:rsidDel="002502F0" w:rsidRDefault="00044D13" w:rsidP="00044D13">
      <w:pPr>
        <w:rPr>
          <w:ins w:id="926" w:author="Karolina Kaminska" w:date="2016-10-19T17:57:00Z"/>
          <w:del w:id="927" w:author="Timm Lehmberg" w:date="2016-10-25T16:29:00Z"/>
          <w:lang w:val="en-GB"/>
        </w:rPr>
      </w:pPr>
      <w:ins w:id="928" w:author="Karolina Kaminska" w:date="2016-10-19T17:57:00Z">
        <w:del w:id="929" w:author="Timm Lehmberg" w:date="2016-10-25T16:29:00Z">
          <w:r w:rsidRPr="001655D2" w:rsidDel="002502F0">
            <w:rPr>
              <w:lang w:val="en-GB"/>
            </w:rPr>
            <w:delText>***SCRE</w:delText>
          </w:r>
          <w:r w:rsidDel="002502F0">
            <w:rPr>
              <w:lang w:val="en-GB"/>
            </w:rPr>
            <w:delText>ENSHOT</w:delText>
          </w:r>
        </w:del>
      </w:ins>
    </w:p>
    <w:p w14:paraId="22988033" w14:textId="77777777" w:rsidR="009C3984" w:rsidRDefault="009C3984" w:rsidP="00865226">
      <w:pPr>
        <w:rPr>
          <w:lang w:val="en-GB"/>
        </w:rPr>
      </w:pPr>
    </w:p>
    <w:p w14:paraId="4F7AF18E" w14:textId="77777777" w:rsidR="001F78C3" w:rsidRDefault="001F78C3" w:rsidP="00865226">
      <w:pPr>
        <w:rPr>
          <w:lang w:val="en-GB"/>
        </w:rPr>
      </w:pPr>
      <w:r>
        <w:rPr>
          <w:lang w:val="en-GB"/>
        </w:rPr>
        <w:t xml:space="preserve">If you’ve chosen the </w:t>
      </w:r>
      <w:r w:rsidRPr="00D45B34">
        <w:rPr>
          <w:rStyle w:val="Menufunction"/>
          <w:szCs w:val="20"/>
          <w:lang w:val="en-US" w:eastAsia="en-US"/>
          <w:rPrChange w:id="930" w:author="Karolina Kaminska" w:date="2016-10-19T12:18:00Z">
            <w:rPr>
              <w:rStyle w:val="Bedienungselement"/>
            </w:rPr>
          </w:rPrChange>
        </w:rPr>
        <w:t>Partitur</w:t>
      </w:r>
      <w:r>
        <w:rPr>
          <w:lang w:val="en-GB"/>
        </w:rPr>
        <w:t xml:space="preserve"> option, the transcription will be displayed as a musical score, as in the Partitur-Editor. The event containing the search result is highlighted:</w:t>
      </w:r>
    </w:p>
    <w:p w14:paraId="3A91A3F0" w14:textId="55DD22F6" w:rsidR="00044D13" w:rsidDel="008839EF" w:rsidRDefault="00044D13" w:rsidP="00044D13">
      <w:pPr>
        <w:rPr>
          <w:ins w:id="931" w:author="Karolina Kaminska" w:date="2016-10-19T17:57:00Z"/>
          <w:del w:id="932" w:author="Timm Lehmberg" w:date="2016-10-25T16:47:00Z"/>
          <w:lang w:val="en-GB"/>
        </w:rPr>
      </w:pPr>
      <w:ins w:id="933" w:author="Karolina Kaminska" w:date="2016-10-19T17:57:00Z">
        <w:del w:id="934" w:author="Timm Lehmberg" w:date="2016-10-25T16:47:00Z">
          <w:r w:rsidRPr="001655D2" w:rsidDel="008839EF">
            <w:rPr>
              <w:lang w:val="en-GB"/>
            </w:rPr>
            <w:delText>***SCRE</w:delText>
          </w:r>
          <w:r w:rsidDel="008839EF">
            <w:rPr>
              <w:lang w:val="en-GB"/>
            </w:rPr>
            <w:delText>ENSHOT</w:delText>
          </w:r>
        </w:del>
      </w:ins>
    </w:p>
    <w:p w14:paraId="004AEF61" w14:textId="77777777" w:rsidR="001F78C3" w:rsidRDefault="001F78C3" w:rsidP="00865226">
      <w:pPr>
        <w:rPr>
          <w:lang w:val="en-GB"/>
        </w:rPr>
      </w:pPr>
    </w:p>
    <w:p w14:paraId="55CE10C3" w14:textId="5EB034F9" w:rsidR="009C3984" w:rsidRDefault="002502F0" w:rsidP="002C658A">
      <w:pPr>
        <w:jc w:val="center"/>
        <w:rPr>
          <w:lang w:val="en-GB"/>
        </w:rPr>
      </w:pPr>
      <w:r>
        <w:rPr>
          <w:noProof/>
        </w:rPr>
        <mc:AlternateContent>
          <mc:Choice Requires="wps">
            <w:drawing>
              <wp:anchor distT="0" distB="0" distL="114300" distR="114300" simplePos="0" relativeHeight="251625984" behindDoc="0" locked="0" layoutInCell="1" allowOverlap="1" wp14:anchorId="4EB7148C" wp14:editId="450B545C">
                <wp:simplePos x="0" y="0"/>
                <wp:positionH relativeFrom="column">
                  <wp:posOffset>1581150</wp:posOffset>
                </wp:positionH>
                <wp:positionV relativeFrom="paragraph">
                  <wp:posOffset>590550</wp:posOffset>
                </wp:positionV>
                <wp:extent cx="914400" cy="274320"/>
                <wp:effectExtent l="9525" t="9525" r="9525" b="11430"/>
                <wp:wrapNone/>
                <wp:docPr id="7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74320"/>
                        </a:xfrm>
                        <a:prstGeom prst="rect">
                          <a:avLst/>
                        </a:prstGeom>
                        <a:solidFill>
                          <a:srgbClr val="FFFFFF"/>
                        </a:solidFill>
                        <a:ln w="9525">
                          <a:solidFill>
                            <a:srgbClr val="000000"/>
                          </a:solidFill>
                          <a:miter lim="800000"/>
                          <a:headEnd/>
                          <a:tailEnd/>
                        </a:ln>
                      </wps:spPr>
                      <wps:txbx>
                        <w:txbxContent>
                          <w:p w14:paraId="5586AF7D" w14:textId="77777777" w:rsidR="00E24B85" w:rsidRDefault="00E24B85">
                            <w:r>
                              <w:t>Play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B7148C" id="Text Box 12" o:spid="_x0000_s1033" type="#_x0000_t202" style="position:absolute;left:0;text-align:left;margin-left:124.5pt;margin-top:46.5pt;width:1in;height:21.6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">
                <v:textbox>
                  <w:txbxContent>
                    <w:p w14:paraId="5586AF7D" w14:textId="77777777" w:rsidR="00E24B85" w:rsidRDefault="00E24B85">
                      <w:r>
                        <w:t>Play button</w:t>
                      </w:r>
                    </w:p>
                  </w:txbxContent>
                </v:textbox>
              </v:shape>
            </w:pict>
          </mc:Fallback>
        </mc:AlternateContent>
      </w:r>
      <w:r>
        <w:rPr>
          <w:noProof/>
        </w:rPr>
        <mc:AlternateContent>
          <mc:Choice Requires="wps">
            <w:drawing>
              <wp:anchor distT="0" distB="0" distL="114300" distR="114300" simplePos="0" relativeHeight="251623936" behindDoc="0" locked="0" layoutInCell="1" allowOverlap="1" wp14:anchorId="5EC88412" wp14:editId="26383848">
                <wp:simplePos x="0" y="0"/>
                <wp:positionH relativeFrom="column">
                  <wp:posOffset>695325</wp:posOffset>
                </wp:positionH>
                <wp:positionV relativeFrom="paragraph">
                  <wp:posOffset>238125</wp:posOffset>
                </wp:positionV>
                <wp:extent cx="914400" cy="457200"/>
                <wp:effectExtent l="85725" t="123825" r="28575" b="28575"/>
                <wp:wrapNone/>
                <wp:docPr id="73"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14400" cy="45720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6CFB81" id="Line 13" o:spid="_x0000_s1026" style="position:absolute;flip:x y;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75pt,18.75pt" to="126.75pt,5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" strokecolor="red" strokeweight="4.5pt">
                <v:stroke endarrow="block"/>
              </v:line>
            </w:pict>
          </mc:Fallback>
        </mc:AlternateContent>
      </w:r>
      <w:ins w:id="935" w:author="Timm Lehmberg" w:date="2016-10-25T16:33:00Z">
        <w:r w:rsidRPr="002502F0">
          <w:rPr>
            <w:noProof/>
          </w:rPr>
          <w:drawing>
            <wp:inline distT="0" distB="0" distL="0" distR="0" wp14:anchorId="003BF182" wp14:editId="1693B9FE">
              <wp:extent cx="4695825" cy="1971675"/>
              <wp:effectExtent l="0" t="0" r="9525" b="9525"/>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95825" cy="1971675"/>
                      </a:xfrm>
                      <a:prstGeom prst="rect">
                        <a:avLst/>
                      </a:prstGeom>
                    </pic:spPr>
                  </pic:pic>
                </a:graphicData>
              </a:graphic>
            </wp:inline>
          </w:drawing>
        </w:r>
      </w:ins>
      <w:del w:id="936" w:author="Timm Lehmberg" w:date="2016-10-25T16:34:00Z">
        <w:r w:rsidR="00766D1E" w:rsidDel="002502F0">
          <w:rPr>
            <w:noProof/>
          </w:rPr>
          <w:drawing>
            <wp:inline distT="0" distB="0" distL="0" distR="0" wp14:anchorId="3010B38A" wp14:editId="28ED0F59">
              <wp:extent cx="3838575" cy="2543175"/>
              <wp:effectExtent l="0" t="0" r="9525" b="9525"/>
              <wp:docPr id="22"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38575" cy="2543175"/>
                      </a:xfrm>
                      <a:prstGeom prst="rect">
                        <a:avLst/>
                      </a:prstGeom>
                      <a:noFill/>
                      <a:ln>
                        <a:noFill/>
                      </a:ln>
                    </pic:spPr>
                  </pic:pic>
                </a:graphicData>
              </a:graphic>
            </wp:inline>
          </w:drawing>
        </w:r>
      </w:del>
    </w:p>
    <w:p w14:paraId="5D65EF57" w14:textId="77777777" w:rsidR="00B00309" w:rsidRPr="00303402" w:rsidRDefault="00B00309">
      <w:pPr>
        <w:rPr>
          <w:lang w:val="en-GB"/>
        </w:rPr>
      </w:pPr>
    </w:p>
    <w:p w14:paraId="2A9BD76A" w14:textId="77777777" w:rsidR="00303402" w:rsidRDefault="001F78C3">
      <w:pPr>
        <w:rPr>
          <w:lang w:val="en-GB"/>
        </w:rPr>
      </w:pPr>
      <w:r>
        <w:rPr>
          <w:lang w:val="en-GB"/>
        </w:rPr>
        <w:t xml:space="preserve">You can freely navigate in this transcription to explore the context of the search result. </w:t>
      </w:r>
      <w:r w:rsidR="00B932C6">
        <w:rPr>
          <w:lang w:val="en-GB"/>
        </w:rPr>
        <w:t>If your transcription is aligned with an audio or video file, you can use the play button to playback the corresponding part of the recording.</w:t>
      </w:r>
      <w:r w:rsidR="002C658A">
        <w:rPr>
          <w:lang w:val="en-GB"/>
        </w:rPr>
        <w:t xml:space="preserve"> </w:t>
      </w:r>
    </w:p>
    <w:p w14:paraId="37A3CC2F" w14:textId="77777777" w:rsidR="001F78C3" w:rsidRDefault="001F78C3" w:rsidP="001F78C3">
      <w:pPr>
        <w:rPr>
          <w:lang w:val="en-GB"/>
        </w:rPr>
      </w:pPr>
      <w:r>
        <w:rPr>
          <w:lang w:val="en-GB"/>
        </w:rPr>
        <w:t xml:space="preserve">If you’ve chosen the </w:t>
      </w:r>
      <w:r w:rsidRPr="00D45B34">
        <w:rPr>
          <w:rStyle w:val="Menufunction"/>
          <w:szCs w:val="20"/>
          <w:lang w:val="en-US" w:eastAsia="en-US"/>
          <w:rPrChange w:id="937" w:author="Karolina Kaminska" w:date="2016-10-19T12:18:00Z">
            <w:rPr>
              <w:rStyle w:val="Bedienungselement"/>
            </w:rPr>
          </w:rPrChange>
        </w:rPr>
        <w:t>List</w:t>
      </w:r>
      <w:r>
        <w:rPr>
          <w:lang w:val="en-GB"/>
        </w:rPr>
        <w:t xml:space="preserve"> option, the transcription will be displayed as a list of segment chains. The segment chain containing the search result is highlighted:</w:t>
      </w:r>
    </w:p>
    <w:p w14:paraId="6D1C32A9" w14:textId="2CB1DAA5" w:rsidR="00474B81" w:rsidRDefault="00044D13" w:rsidP="00044D13">
      <w:pPr>
        <w:rPr>
          <w:ins w:id="938" w:author="Karolina Kaminska" w:date="2016-10-19T17:58:00Z"/>
          <w:lang w:val="en-GB"/>
        </w:rPr>
      </w:pPr>
      <w:ins w:id="939" w:author="Karolina Kaminska" w:date="2016-10-19T17:58:00Z">
        <w:del w:id="940" w:author="Timm Lehmberg" w:date="2016-10-26T12:48:00Z">
          <w:r w:rsidRPr="001655D2" w:rsidDel="00474B81">
            <w:rPr>
              <w:lang w:val="en-GB"/>
            </w:rPr>
            <w:delText>***SCRE</w:delText>
          </w:r>
          <w:r w:rsidDel="00474B81">
            <w:rPr>
              <w:lang w:val="en-GB"/>
            </w:rPr>
            <w:delText>ENSHOT</w:delText>
          </w:r>
        </w:del>
      </w:ins>
      <w:ins w:id="941" w:author="Timm Lehmberg" w:date="2016-10-26T12:48:00Z">
        <w:r w:rsidR="00474B81" w:rsidRPr="00474B81">
          <w:rPr>
            <w:noProof/>
          </w:rPr>
          <w:drawing>
            <wp:inline distT="0" distB="0" distL="0" distR="0" wp14:anchorId="10F30084" wp14:editId="65F38E55">
              <wp:extent cx="5760720" cy="1630680"/>
              <wp:effectExtent l="0" t="0" r="0" b="762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1630680"/>
                      </a:xfrm>
                      <a:prstGeom prst="rect">
                        <a:avLst/>
                      </a:prstGeom>
                    </pic:spPr>
                  </pic:pic>
                </a:graphicData>
              </a:graphic>
            </wp:inline>
          </w:drawing>
        </w:r>
      </w:ins>
    </w:p>
    <w:p w14:paraId="34E0B50C" w14:textId="77777777" w:rsidR="001F78C3" w:rsidRDefault="001F78C3" w:rsidP="001F78C3">
      <w:pPr>
        <w:rPr>
          <w:lang w:val="en-GB"/>
        </w:rPr>
      </w:pPr>
    </w:p>
    <w:p w14:paraId="2B8E4A21" w14:textId="4BA84DC3" w:rsidR="001F78C3" w:rsidRDefault="00766D1E" w:rsidP="001F78C3">
      <w:pPr>
        <w:rPr>
          <w:lang w:val="en-GB"/>
        </w:rPr>
      </w:pPr>
      <w:del w:id="942" w:author="Timm Lehmberg" w:date="2016-10-26T12:48:00Z">
        <w:r w:rsidDel="00474B81">
          <w:rPr>
            <w:noProof/>
          </w:rPr>
          <w:drawing>
            <wp:inline distT="0" distB="0" distL="0" distR="0" wp14:anchorId="0DE7610E" wp14:editId="12BC077C">
              <wp:extent cx="5762625" cy="1276350"/>
              <wp:effectExtent l="0" t="0" r="9525" b="0"/>
              <wp:docPr id="23"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2625" cy="1276350"/>
                      </a:xfrm>
                      <a:prstGeom prst="rect">
                        <a:avLst/>
                      </a:prstGeom>
                      <a:noFill/>
                      <a:ln>
                        <a:noFill/>
                      </a:ln>
                    </pic:spPr>
                  </pic:pic>
                </a:graphicData>
              </a:graphic>
            </wp:inline>
          </w:drawing>
        </w:r>
      </w:del>
    </w:p>
    <w:p w14:paraId="0CBE9362" w14:textId="77777777" w:rsidR="001F78C3" w:rsidRDefault="001F78C3" w:rsidP="001F78C3">
      <w:pPr>
        <w:rPr>
          <w:lang w:val="en-GB"/>
        </w:rPr>
      </w:pPr>
    </w:p>
    <w:p w14:paraId="0628BD58" w14:textId="77777777" w:rsidR="001F78C3" w:rsidRPr="001F78C3" w:rsidRDefault="001F78C3" w:rsidP="001F78C3">
      <w:pPr>
        <w:rPr>
          <w:lang w:val="en-GB"/>
        </w:rPr>
        <w:sectPr w:rsidR="001F78C3" w:rsidRPr="001F78C3">
          <w:pgSz w:w="11906" w:h="16838"/>
          <w:pgMar w:top="1417" w:right="1417" w:bottom="1134" w:left="1417" w:header="708" w:footer="708" w:gutter="0"/>
          <w:cols w:space="708"/>
          <w:docGrid w:linePitch="360"/>
        </w:sectPr>
      </w:pPr>
      <w:r>
        <w:rPr>
          <w:lang w:val="en-GB"/>
        </w:rPr>
        <w:t>Double clicking on any line will playback media aligned with this line. A subsequent single click stops the media player.</w:t>
      </w:r>
    </w:p>
    <w:p w14:paraId="531AFA0E" w14:textId="597B3C0F" w:rsidR="006D6420" w:rsidRDefault="006D6420" w:rsidP="00124AB9">
      <w:pPr>
        <w:pStyle w:val="berschrift2"/>
        <w:rPr>
          <w:ins w:id="943" w:author="Timm Lehmberg" w:date="2016-10-26T12:41:00Z"/>
          <w:lang w:val="en-GB"/>
        </w:rPr>
      </w:pPr>
      <w:bookmarkStart w:id="944" w:name="_2.4_Using_the"/>
      <w:bookmarkStart w:id="945" w:name="_Toc468802727"/>
      <w:bookmarkEnd w:id="944"/>
      <w:ins w:id="946" w:author="Timm Lehmberg" w:date="2016-10-26T12:41:00Z">
        <w:r>
          <w:rPr>
            <w:lang w:val="en-GB"/>
          </w:rPr>
          <w:t>2.4 Using the Praat Panel</w:t>
        </w:r>
        <w:bookmarkEnd w:id="945"/>
      </w:ins>
    </w:p>
    <w:p w14:paraId="776BA9FC" w14:textId="464DDD33" w:rsidR="00474B81" w:rsidRDefault="009946AC" w:rsidP="00474B81">
      <w:pPr>
        <w:rPr>
          <w:ins w:id="947" w:author="Timm Lehmberg" w:date="2016-10-31T09:21:00Z"/>
          <w:lang w:val="en-GB"/>
        </w:rPr>
      </w:pPr>
      <w:ins w:id="948" w:author="Timm Lehmberg" w:date="2016-10-26T13:14:00Z">
        <w:r>
          <w:rPr>
            <w:lang w:val="en-GB"/>
          </w:rPr>
          <w:t xml:space="preserve">The Praat panel can be used to </w:t>
        </w:r>
      </w:ins>
      <w:ins w:id="949" w:author="Timm Lehmberg" w:date="2016-10-26T13:19:00Z">
        <w:r>
          <w:rPr>
            <w:lang w:val="en-GB"/>
          </w:rPr>
          <w:t>display and play</w:t>
        </w:r>
      </w:ins>
      <w:ins w:id="950" w:author="Timm Lehmberg" w:date="2016-10-26T13:14:00Z">
        <w:r>
          <w:rPr>
            <w:lang w:val="en-GB"/>
          </w:rPr>
          <w:t xml:space="preserve"> </w:t>
        </w:r>
      </w:ins>
      <w:ins w:id="951" w:author="Timm Lehmberg" w:date="2016-10-26T13:15:00Z">
        <w:r>
          <w:rPr>
            <w:lang w:val="en-GB"/>
          </w:rPr>
          <w:t xml:space="preserve">single audio </w:t>
        </w:r>
      </w:ins>
      <w:ins w:id="952" w:author="Timm Lehmberg" w:date="2016-10-26T13:18:00Z">
        <w:r>
          <w:rPr>
            <w:lang w:val="en-GB"/>
          </w:rPr>
          <w:t xml:space="preserve">sequences of the </w:t>
        </w:r>
      </w:ins>
      <w:ins w:id="953" w:author="Timm Lehmberg" w:date="2016-10-26T13:15:00Z">
        <w:r>
          <w:rPr>
            <w:lang w:val="en-GB"/>
          </w:rPr>
          <w:t>search results in Praat.</w:t>
        </w:r>
        <w:r w:rsidR="0089371D">
          <w:rPr>
            <w:lang w:val="en-GB"/>
          </w:rPr>
          <w:t xml:space="preserve"> </w:t>
        </w:r>
      </w:ins>
      <w:ins w:id="954" w:author="Timm Lehmberg" w:date="2016-10-26T15:47:00Z">
        <w:r w:rsidR="00E14756">
          <w:rPr>
            <w:lang w:val="en-GB"/>
          </w:rPr>
          <w:t xml:space="preserve">To use the Praat Panel in EXAKT </w:t>
        </w:r>
      </w:ins>
      <w:ins w:id="955" w:author="Timm Lehmberg" w:date="2016-10-26T15:49:00Z">
        <w:r w:rsidR="00E14756">
          <w:rPr>
            <w:lang w:val="en-GB"/>
          </w:rPr>
          <w:t>it has to be configured in the Partitur-Editor</w:t>
        </w:r>
      </w:ins>
      <w:ins w:id="956" w:author="Timm Lehmberg" w:date="2016-10-26T16:04:00Z">
        <w:r w:rsidR="000C0E96">
          <w:rPr>
            <w:lang w:val="en-GB"/>
          </w:rPr>
          <w:t xml:space="preserve"> (</w:t>
        </w:r>
        <w:r w:rsidR="00A3335F">
          <w:rPr>
            <w:lang w:val="en-GB"/>
          </w:rPr>
          <w:t>see the section ‘Praat Pane</w:t>
        </w:r>
      </w:ins>
      <w:ins w:id="957" w:author="Timm Lehmberg" w:date="2016-10-26T16:05:00Z">
        <w:r w:rsidR="00A3335F">
          <w:rPr>
            <w:lang w:val="en-GB"/>
          </w:rPr>
          <w:t>l</w:t>
        </w:r>
      </w:ins>
      <w:ins w:id="958" w:author="Timm Lehmberg" w:date="2016-10-26T16:04:00Z">
        <w:r w:rsidR="00A3335F">
          <w:rPr>
            <w:lang w:val="en-GB"/>
          </w:rPr>
          <w:t>’</w:t>
        </w:r>
      </w:ins>
      <w:ins w:id="959" w:author="Timm Lehmberg" w:date="2016-10-26T16:05:00Z">
        <w:r w:rsidR="00A3335F">
          <w:rPr>
            <w:lang w:val="en-GB"/>
          </w:rPr>
          <w:t xml:space="preserve"> in the Partitur Manual </w:t>
        </w:r>
      </w:ins>
      <w:commentRangeStart w:id="960"/>
      <w:ins w:id="961" w:author="Timm Lehmberg" w:date="2016-10-31T09:29:00Z">
        <w:r w:rsidR="00BF5A6B">
          <w:rPr>
            <w:lang w:val="en-GB"/>
          </w:rPr>
          <w:fldChar w:fldCharType="begin"/>
        </w:r>
        <w:r w:rsidR="00BF5A6B">
          <w:rPr>
            <w:lang w:val="en-GB"/>
          </w:rPr>
          <w:instrText xml:space="preserve"> HYPERLINK "</w:instrText>
        </w:r>
        <w:r w:rsidR="00BF5A6B" w:rsidRPr="00C903F3">
          <w:rPr>
            <w:lang w:val="en-GB"/>
          </w:rPr>
          <w:instrText>http://www.exmaralda.org/pdf/PartiturEditor_Handbuch.pdf</w:instrText>
        </w:r>
        <w:r w:rsidR="00BF5A6B">
          <w:rPr>
            <w:lang w:val="en-GB"/>
          </w:rPr>
          <w:instrText xml:space="preserve">" </w:instrText>
        </w:r>
        <w:r w:rsidR="00BF5A6B">
          <w:rPr>
            <w:lang w:val="en-GB"/>
          </w:rPr>
          <w:fldChar w:fldCharType="separate"/>
        </w:r>
        <w:r w:rsidR="00BF5A6B" w:rsidRPr="006A70EE">
          <w:rPr>
            <w:rStyle w:val="Hyperlink"/>
            <w:lang w:val="en-GB"/>
          </w:rPr>
          <w:t>http://www.exmaralda.org/pdf/PartiturEditor_Handbuch.pdf</w:t>
        </w:r>
        <w:r w:rsidR="00BF5A6B">
          <w:rPr>
            <w:lang w:val="en-GB"/>
          </w:rPr>
          <w:fldChar w:fldCharType="end"/>
        </w:r>
      </w:ins>
      <w:commentRangeEnd w:id="960"/>
      <w:r w:rsidR="00D811CF">
        <w:rPr>
          <w:rStyle w:val="Kommentarzeichen"/>
        </w:rPr>
        <w:commentReference w:id="960"/>
      </w:r>
      <w:ins w:id="962" w:author="Timm Lehmberg" w:date="2016-10-31T09:29:00Z">
        <w:r w:rsidR="00BF5A6B">
          <w:rPr>
            <w:lang w:val="en-GB"/>
          </w:rPr>
          <w:t xml:space="preserve">). </w:t>
        </w:r>
      </w:ins>
      <w:ins w:id="963" w:author="Timm Lehmberg" w:date="2016-10-26T16:05:00Z">
        <w:r w:rsidR="00F26C92">
          <w:rPr>
            <w:lang w:val="en-GB"/>
          </w:rPr>
          <w:t>In addition</w:t>
        </w:r>
      </w:ins>
      <w:ins w:id="964" w:author="Timm Lehmberg" w:date="2016-10-31T09:15:00Z">
        <w:r w:rsidR="00AA44CE">
          <w:rPr>
            <w:lang w:val="en-GB"/>
          </w:rPr>
          <w:t>,</w:t>
        </w:r>
      </w:ins>
      <w:ins w:id="965" w:author="Timm Lehmberg" w:date="2016-10-26T16:05:00Z">
        <w:r w:rsidR="00F26C92">
          <w:rPr>
            <w:lang w:val="en-GB"/>
          </w:rPr>
          <w:t xml:space="preserve"> Praat has to be opened in the background. </w:t>
        </w:r>
      </w:ins>
      <w:ins w:id="966" w:author="Timm Lehmberg" w:date="2016-10-31T09:16:00Z">
        <w:r w:rsidR="00AA44CE">
          <w:rPr>
            <w:lang w:val="en-GB"/>
          </w:rPr>
          <w:t>Choose the search result that should be displayed in Praat</w:t>
        </w:r>
      </w:ins>
      <w:ins w:id="967" w:author="Timm Lehmberg" w:date="2016-10-31T09:17:00Z">
        <w:r w:rsidR="00C903F3">
          <w:rPr>
            <w:lang w:val="en-GB"/>
          </w:rPr>
          <w:t xml:space="preserve"> (1) and click </w:t>
        </w:r>
      </w:ins>
      <w:ins w:id="968" w:author="Timm Lehmberg" w:date="2016-10-31T09:18:00Z">
        <w:r w:rsidR="00C903F3">
          <w:rPr>
            <w:lang w:val="en-GB"/>
          </w:rPr>
          <w:t xml:space="preserve">the Praat button </w:t>
        </w:r>
      </w:ins>
      <w:ins w:id="969" w:author="Timm Lehmberg" w:date="2016-10-31T09:19:00Z">
        <w:r w:rsidR="00C903F3">
          <w:rPr>
            <w:lang w:val="en-GB"/>
          </w:rPr>
          <w:t xml:space="preserve">(2). </w:t>
        </w:r>
      </w:ins>
      <w:ins w:id="970" w:author="Timm Lehmberg" w:date="2016-10-31T09:20:00Z">
        <w:r w:rsidR="00C903F3">
          <w:rPr>
            <w:lang w:val="en-GB"/>
          </w:rPr>
          <w:t>The section of the event</w:t>
        </w:r>
      </w:ins>
      <w:ins w:id="971" w:author="Timm Lehmberg" w:date="2016-10-31T09:21:00Z">
        <w:r w:rsidR="00C903F3">
          <w:rPr>
            <w:lang w:val="en-GB"/>
          </w:rPr>
          <w:t xml:space="preserve"> that contains the search result will be displayed in Praat (3). </w:t>
        </w:r>
      </w:ins>
    </w:p>
    <w:p w14:paraId="6326AA3E" w14:textId="77777777" w:rsidR="00C903F3" w:rsidRPr="00C903F3" w:rsidRDefault="00C903F3" w:rsidP="00474B81">
      <w:pPr>
        <w:rPr>
          <w:ins w:id="972" w:author="Timm Lehmberg" w:date="2016-10-26T12:49:00Z"/>
          <w:lang w:val="en-GB"/>
          <w:rPrChange w:id="973" w:author="Timm Lehmberg" w:date="2016-10-31T09:21:00Z">
            <w:rPr>
              <w:ins w:id="974" w:author="Timm Lehmberg" w:date="2016-10-26T12:49:00Z"/>
              <w:noProof/>
            </w:rPr>
          </w:rPrChange>
        </w:rPr>
      </w:pPr>
    </w:p>
    <w:p w14:paraId="78653329" w14:textId="77777777" w:rsidR="00474B81" w:rsidRPr="00474B81" w:rsidRDefault="00474B81" w:rsidP="00474B81">
      <w:pPr>
        <w:rPr>
          <w:ins w:id="975" w:author="Timm Lehmberg" w:date="2016-10-26T12:49:00Z"/>
          <w:highlight w:val="yellow"/>
          <w:rPrChange w:id="976" w:author="Timm Lehmberg" w:date="2016-10-26T12:49:00Z">
            <w:rPr>
              <w:ins w:id="977" w:author="Timm Lehmberg" w:date="2016-10-26T12:49:00Z"/>
            </w:rPr>
          </w:rPrChange>
        </w:rPr>
      </w:pPr>
      <w:ins w:id="978" w:author="Timm Lehmberg" w:date="2016-10-26T12:49:00Z">
        <w:r w:rsidRPr="00474B81">
          <w:rPr>
            <w:noProof/>
            <w:highlight w:val="yellow"/>
            <w:rPrChange w:id="979" w:author="Unknown">
              <w:rPr>
                <w:noProof/>
              </w:rPr>
            </w:rPrChange>
          </w:rPr>
          <mc:AlternateContent>
            <mc:Choice Requires="wps">
              <w:drawing>
                <wp:anchor distT="0" distB="0" distL="114300" distR="114300" simplePos="0" relativeHeight="251647488" behindDoc="0" locked="0" layoutInCell="1" allowOverlap="1" wp14:anchorId="0028D694" wp14:editId="39BC9547">
                  <wp:simplePos x="0" y="0"/>
                  <wp:positionH relativeFrom="column">
                    <wp:posOffset>5138590</wp:posOffset>
                  </wp:positionH>
                  <wp:positionV relativeFrom="paragraph">
                    <wp:posOffset>365512</wp:posOffset>
                  </wp:positionV>
                  <wp:extent cx="379142" cy="451625"/>
                  <wp:effectExtent l="0" t="0" r="78105" b="62865"/>
                  <wp:wrapNone/>
                  <wp:docPr id="107" name="Gerade Verbindung mit Pfeil 107"/>
                  <wp:cNvGraphicFramePr/>
                  <a:graphic xmlns:a="http://schemas.openxmlformats.org/drawingml/2006/main">
                    <a:graphicData uri="http://schemas.microsoft.com/office/word/2010/wordprocessingShape">
                      <wps:wsp>
                        <wps:cNvCnPr/>
                        <wps:spPr>
                          <a:xfrm>
                            <a:off x="0" y="0"/>
                            <a:ext cx="379142" cy="451625"/>
                          </a:xfrm>
                          <a:prstGeom prst="straightConnector1">
                            <a:avLst/>
                          </a:prstGeom>
                          <a:ln>
                            <a:solidFill>
                              <a:srgbClr val="FF0000"/>
                            </a:solidFill>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45591A8" id="_x0000_t32" coordsize="21600,21600" o:spt="32" o:oned="t" path="m,l21600,21600e" filled="f">
                  <v:path arrowok="t" fillok="f" o:connecttype="none"/>
                  <o:lock v:ext="edit" shapetype="t"/>
                </v:shapetype>
                <v:shape id="Gerade Verbindung mit Pfeil 107" o:spid="_x0000_s1026" type="#_x0000_t32" style="position:absolute;margin-left:404.6pt;margin-top:28.8pt;width:29.85pt;height:35.5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" strokecolor="red" strokeweight="3pt">
                  <v:stroke endarrow="open"/>
                  <v:shadow on="t" color="black" opacity="22937f" origin=",.5" offset="0,.63889mm"/>
                </v:shape>
              </w:pict>
            </mc:Fallback>
          </mc:AlternateContent>
        </w:r>
        <w:r w:rsidRPr="00474B81">
          <w:rPr>
            <w:noProof/>
            <w:highlight w:val="yellow"/>
            <w:rPrChange w:id="980" w:author="Unknown">
              <w:rPr>
                <w:noProof/>
              </w:rPr>
            </w:rPrChange>
          </w:rPr>
          <mc:AlternateContent>
            <mc:Choice Requires="wps">
              <w:drawing>
                <wp:anchor distT="0" distB="0" distL="114300" distR="114300" simplePos="0" relativeHeight="251645440" behindDoc="0" locked="0" layoutInCell="1" allowOverlap="1" wp14:anchorId="12B79066" wp14:editId="272B657C">
                  <wp:simplePos x="0" y="0"/>
                  <wp:positionH relativeFrom="column">
                    <wp:posOffset>3577420</wp:posOffset>
                  </wp:positionH>
                  <wp:positionV relativeFrom="paragraph">
                    <wp:posOffset>365512</wp:posOffset>
                  </wp:positionV>
                  <wp:extent cx="277495" cy="539952"/>
                  <wp:effectExtent l="0" t="0" r="65405" b="50800"/>
                  <wp:wrapNone/>
                  <wp:docPr id="126" name="Gerade Verbindung mit Pfeil 126"/>
                  <wp:cNvGraphicFramePr/>
                  <a:graphic xmlns:a="http://schemas.openxmlformats.org/drawingml/2006/main">
                    <a:graphicData uri="http://schemas.microsoft.com/office/word/2010/wordprocessingShape">
                      <wps:wsp>
                        <wps:cNvCnPr/>
                        <wps:spPr>
                          <a:xfrm>
                            <a:off x="0" y="0"/>
                            <a:ext cx="277495" cy="539952"/>
                          </a:xfrm>
                          <a:prstGeom prst="straightConnector1">
                            <a:avLst/>
                          </a:prstGeom>
                          <a:ln>
                            <a:solidFill>
                              <a:srgbClr val="FF0000"/>
                            </a:solidFill>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1207AF" id="Gerade Verbindung mit Pfeil 126" o:spid="_x0000_s1026" type="#_x0000_t32" style="position:absolute;margin-left:281.7pt;margin-top:28.8pt;width:21.85pt;height:42.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" strokecolor="red" strokeweight="3pt">
                  <v:stroke endarrow="open"/>
                  <v:shadow on="t" color="black" opacity="22937f" origin=",.5" offset="0,.63889mm"/>
                </v:shape>
              </w:pict>
            </mc:Fallback>
          </mc:AlternateContent>
        </w:r>
        <w:r w:rsidRPr="00474B81">
          <w:rPr>
            <w:noProof/>
            <w:highlight w:val="yellow"/>
            <w:rPrChange w:id="981" w:author="Unknown">
              <w:rPr>
                <w:noProof/>
              </w:rPr>
            </w:rPrChange>
          </w:rPr>
          <mc:AlternateContent>
            <mc:Choice Requires="wps">
              <w:drawing>
                <wp:anchor distT="0" distB="0" distL="114300" distR="114300" simplePos="0" relativeHeight="251655680" behindDoc="0" locked="0" layoutInCell="1" allowOverlap="1" wp14:anchorId="46E10403" wp14:editId="4163C93F">
                  <wp:simplePos x="0" y="0"/>
                  <wp:positionH relativeFrom="column">
                    <wp:posOffset>3375660</wp:posOffset>
                  </wp:positionH>
                  <wp:positionV relativeFrom="paragraph">
                    <wp:posOffset>206375</wp:posOffset>
                  </wp:positionV>
                  <wp:extent cx="283845" cy="1403985"/>
                  <wp:effectExtent l="0" t="0" r="0" b="0"/>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403985"/>
                          </a:xfrm>
                          <a:prstGeom prst="rect">
                            <a:avLst/>
                          </a:prstGeom>
                          <a:noFill/>
                          <a:ln w="9525">
                            <a:noFill/>
                            <a:miter lim="800000"/>
                            <a:headEnd/>
                            <a:tailEnd/>
                          </a:ln>
                        </wps:spPr>
                        <wps:txbx>
                          <w:txbxContent>
                            <w:p w14:paraId="030077AB" w14:textId="77777777" w:rsidR="00E24B85" w:rsidRPr="00AC6DC2" w:rsidRDefault="00E24B85" w:rsidP="00474B81">
                              <w:pPr>
                                <w:rPr>
                                  <w:color w:val="FF0000"/>
                                </w:rPr>
                              </w:pPr>
                              <w:r w:rsidRPr="00AC6DC2">
                                <w:rPr>
                                  <w:color w:val="FF0000"/>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E10403" id="Textfeld 2" o:spid="_x0000_s1034" type="#_x0000_t202" style="position:absolute;margin-left:265.8pt;margin-top:16.25pt;width:22.35pt;height:110.55pt;z-index:2516556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" filled="f" stroked="f">
                  <v:textbox style="mso-fit-shape-to-text:t">
                    <w:txbxContent>
                      <w:p w14:paraId="030077AB" w14:textId="77777777" w:rsidR="00E24B85" w:rsidRPr="00AC6DC2" w:rsidRDefault="00E24B85" w:rsidP="00474B81">
                        <w:pPr>
                          <w:rPr>
                            <w:color w:val="FF0000"/>
                          </w:rPr>
                        </w:pPr>
                        <w:r w:rsidRPr="00AC6DC2">
                          <w:rPr>
                            <w:color w:val="FF0000"/>
                          </w:rPr>
                          <w:t>1</w:t>
                        </w:r>
                      </w:p>
                    </w:txbxContent>
                  </v:textbox>
                </v:shape>
              </w:pict>
            </mc:Fallback>
          </mc:AlternateContent>
        </w:r>
        <w:r w:rsidRPr="00474B81">
          <w:rPr>
            <w:noProof/>
            <w:highlight w:val="yellow"/>
            <w:rPrChange w:id="982" w:author="Unknown">
              <w:rPr>
                <w:noProof/>
              </w:rPr>
            </w:rPrChange>
          </w:rPr>
          <mc:AlternateContent>
            <mc:Choice Requires="wps">
              <w:drawing>
                <wp:anchor distT="0" distB="0" distL="114300" distR="114300" simplePos="0" relativeHeight="251661824" behindDoc="0" locked="0" layoutInCell="1" allowOverlap="1" wp14:anchorId="2C2C4DC7" wp14:editId="3AB0A79B">
                  <wp:simplePos x="0" y="0"/>
                  <wp:positionH relativeFrom="column">
                    <wp:posOffset>4935855</wp:posOffset>
                  </wp:positionH>
                  <wp:positionV relativeFrom="paragraph">
                    <wp:posOffset>203835</wp:posOffset>
                  </wp:positionV>
                  <wp:extent cx="283845" cy="1403985"/>
                  <wp:effectExtent l="0" t="0" r="0" b="0"/>
                  <wp:wrapNone/>
                  <wp:docPr id="13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403985"/>
                          </a:xfrm>
                          <a:prstGeom prst="rect">
                            <a:avLst/>
                          </a:prstGeom>
                          <a:noFill/>
                          <a:ln w="9525">
                            <a:noFill/>
                            <a:miter lim="800000"/>
                            <a:headEnd/>
                            <a:tailEnd/>
                          </a:ln>
                        </wps:spPr>
                        <wps:txbx>
                          <w:txbxContent>
                            <w:p w14:paraId="25946A02" w14:textId="77777777" w:rsidR="00E24B85" w:rsidRPr="00AC6DC2" w:rsidRDefault="00E24B85" w:rsidP="00474B81">
                              <w:pPr>
                                <w:rPr>
                                  <w:color w:val="FF0000"/>
                                </w:rPr>
                              </w:pPr>
                              <w:r>
                                <w:rPr>
                                  <w:color w:val="FF0000"/>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2C4DC7" id="_x0000_s1035" type="#_x0000_t202" style="position:absolute;margin-left:388.65pt;margin-top:16.05pt;width:22.35pt;height:110.55pt;z-index:2516618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" filled="f" stroked="f">
                  <v:textbox style="mso-fit-shape-to-text:t">
                    <w:txbxContent>
                      <w:p w14:paraId="25946A02" w14:textId="77777777" w:rsidR="00E24B85" w:rsidRPr="00AC6DC2" w:rsidRDefault="00E24B85" w:rsidP="00474B81">
                        <w:pPr>
                          <w:rPr>
                            <w:color w:val="FF0000"/>
                          </w:rPr>
                        </w:pPr>
                        <w:r>
                          <w:rPr>
                            <w:color w:val="FF0000"/>
                          </w:rPr>
                          <w:t>2</w:t>
                        </w:r>
                      </w:p>
                    </w:txbxContent>
                  </v:textbox>
                </v:shape>
              </w:pict>
            </mc:Fallback>
          </mc:AlternateContent>
        </w:r>
        <w:r w:rsidRPr="00474B81">
          <w:rPr>
            <w:noProof/>
            <w:highlight w:val="yellow"/>
            <w:rPrChange w:id="983" w:author="Unknown">
              <w:rPr>
                <w:noProof/>
              </w:rPr>
            </w:rPrChange>
          </w:rPr>
          <mc:AlternateContent>
            <mc:Choice Requires="wps">
              <w:drawing>
                <wp:anchor distT="0" distB="0" distL="114300" distR="114300" simplePos="0" relativeHeight="251649536" behindDoc="0" locked="0" layoutInCell="1" allowOverlap="1" wp14:anchorId="261AB6C2" wp14:editId="69E1F4F5">
                  <wp:simplePos x="0" y="0"/>
                  <wp:positionH relativeFrom="column">
                    <wp:posOffset>1871283</wp:posOffset>
                  </wp:positionH>
                  <wp:positionV relativeFrom="paragraph">
                    <wp:posOffset>2608968</wp:posOffset>
                  </wp:positionV>
                  <wp:extent cx="44450" cy="289931"/>
                  <wp:effectExtent l="76200" t="38100" r="69850" b="15240"/>
                  <wp:wrapNone/>
                  <wp:docPr id="131" name="Gerade Verbindung mit Pfeil 131"/>
                  <wp:cNvGraphicFramePr/>
                  <a:graphic xmlns:a="http://schemas.openxmlformats.org/drawingml/2006/main">
                    <a:graphicData uri="http://schemas.microsoft.com/office/word/2010/wordprocessingShape">
                      <wps:wsp>
                        <wps:cNvCnPr/>
                        <wps:spPr>
                          <a:xfrm flipH="1" flipV="1">
                            <a:off x="0" y="0"/>
                            <a:ext cx="44450" cy="289931"/>
                          </a:xfrm>
                          <a:prstGeom prst="straightConnector1">
                            <a:avLst/>
                          </a:prstGeom>
                          <a:ln>
                            <a:solidFill>
                              <a:srgbClr val="FF0000"/>
                            </a:solidFill>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732483" id="Gerade Verbindung mit Pfeil 131" o:spid="_x0000_s1026" type="#_x0000_t32" style="position:absolute;margin-left:147.35pt;margin-top:205.45pt;width:3.5pt;height:22.85pt;flip:x y;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" strokecolor="red" strokeweight="3pt">
                  <v:stroke endarrow="open"/>
                  <v:shadow on="t" color="black" opacity="22937f" origin=",.5" offset="0,.63889mm"/>
                </v:shape>
              </w:pict>
            </mc:Fallback>
          </mc:AlternateContent>
        </w:r>
        <w:r w:rsidRPr="00474B81">
          <w:rPr>
            <w:noProof/>
            <w:highlight w:val="yellow"/>
            <w:rPrChange w:id="984" w:author="Unknown">
              <w:rPr>
                <w:noProof/>
              </w:rPr>
            </w:rPrChange>
          </w:rPr>
          <mc:AlternateContent>
            <mc:Choice Requires="wps">
              <w:drawing>
                <wp:anchor distT="0" distB="0" distL="114300" distR="114300" simplePos="0" relativeHeight="251658752" behindDoc="0" locked="0" layoutInCell="1" allowOverlap="1" wp14:anchorId="1C7F5BF5" wp14:editId="5CF790A2">
                  <wp:simplePos x="0" y="0"/>
                  <wp:positionH relativeFrom="column">
                    <wp:posOffset>1817370</wp:posOffset>
                  </wp:positionH>
                  <wp:positionV relativeFrom="paragraph">
                    <wp:posOffset>2820035</wp:posOffset>
                  </wp:positionV>
                  <wp:extent cx="283845" cy="1403985"/>
                  <wp:effectExtent l="0" t="0" r="0" b="0"/>
                  <wp:wrapNone/>
                  <wp:docPr id="13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403985"/>
                          </a:xfrm>
                          <a:prstGeom prst="rect">
                            <a:avLst/>
                          </a:prstGeom>
                          <a:noFill/>
                          <a:ln w="9525">
                            <a:noFill/>
                            <a:miter lim="800000"/>
                            <a:headEnd/>
                            <a:tailEnd/>
                          </a:ln>
                        </wps:spPr>
                        <wps:txbx>
                          <w:txbxContent>
                            <w:p w14:paraId="07FB4688" w14:textId="77777777" w:rsidR="00E24B85" w:rsidRPr="00AC6DC2" w:rsidRDefault="00E24B85" w:rsidP="00474B81">
                              <w:pPr>
                                <w:rPr>
                                  <w:color w:val="FF0000"/>
                                </w:rPr>
                              </w:pPr>
                              <w:r>
                                <w:rPr>
                                  <w:color w:val="FF0000"/>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7F5BF5" id="_x0000_s1036" type="#_x0000_t202" style="position:absolute;margin-left:143.1pt;margin-top:222.05pt;width:22.35pt;height:110.55pt;z-index:2516587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" filled="f" stroked="f">
                  <v:textbox style="mso-fit-shape-to-text:t">
                    <w:txbxContent>
                      <w:p w14:paraId="07FB4688" w14:textId="77777777" w:rsidR="00E24B85" w:rsidRPr="00AC6DC2" w:rsidRDefault="00E24B85" w:rsidP="00474B81">
                        <w:pPr>
                          <w:rPr>
                            <w:color w:val="FF0000"/>
                          </w:rPr>
                        </w:pPr>
                        <w:r>
                          <w:rPr>
                            <w:color w:val="FF0000"/>
                          </w:rPr>
                          <w:t>3</w:t>
                        </w:r>
                      </w:p>
                    </w:txbxContent>
                  </v:textbox>
                </v:shape>
              </w:pict>
            </mc:Fallback>
          </mc:AlternateContent>
        </w:r>
        <w:r w:rsidRPr="00474B81">
          <w:rPr>
            <w:noProof/>
            <w:highlight w:val="yellow"/>
            <w:rPrChange w:id="985" w:author="Unknown">
              <w:rPr>
                <w:noProof/>
              </w:rPr>
            </w:rPrChange>
          </w:rPr>
          <mc:AlternateContent>
            <mc:Choice Requires="wps">
              <w:drawing>
                <wp:anchor distT="0" distB="0" distL="114300" distR="114300" simplePos="0" relativeHeight="251652608" behindDoc="0" locked="0" layoutInCell="1" allowOverlap="1" wp14:anchorId="20746D65" wp14:editId="2D958DAA">
                  <wp:simplePos x="0" y="0"/>
                  <wp:positionH relativeFrom="column">
                    <wp:posOffset>1514444</wp:posOffset>
                  </wp:positionH>
                  <wp:positionV relativeFrom="paragraph">
                    <wp:posOffset>2369216</wp:posOffset>
                  </wp:positionV>
                  <wp:extent cx="769434" cy="200722"/>
                  <wp:effectExtent l="0" t="0" r="12065" b="27940"/>
                  <wp:wrapNone/>
                  <wp:docPr id="133" name="Ellipse 133"/>
                  <wp:cNvGraphicFramePr/>
                  <a:graphic xmlns:a="http://schemas.openxmlformats.org/drawingml/2006/main">
                    <a:graphicData uri="http://schemas.microsoft.com/office/word/2010/wordprocessingShape">
                      <wps:wsp>
                        <wps:cNvSpPr/>
                        <wps:spPr>
                          <a:xfrm>
                            <a:off x="0" y="0"/>
                            <a:ext cx="769434" cy="200722"/>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314586" id="Ellipse 133" o:spid="_x0000_s1026" style="position:absolute;margin-left:119.25pt;margin-top:186.55pt;width:60.6pt;height:15.8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" filled="f" strokecolor="red" strokeweight="1.5pt"/>
              </w:pict>
            </mc:Fallback>
          </mc:AlternateContent>
        </w:r>
        <w:r w:rsidRPr="00673120">
          <w:rPr>
            <w:noProof/>
          </w:rPr>
          <w:drawing>
            <wp:inline distT="0" distB="0" distL="0" distR="0" wp14:anchorId="5D6881A8" wp14:editId="0D42EE24">
              <wp:extent cx="5746750" cy="3350260"/>
              <wp:effectExtent l="0" t="0" r="6350" b="2540"/>
              <wp:docPr id="134" name="Grafik 134" descr="C:\Users\fsux135\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sux135\Desktop\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46750" cy="3350260"/>
                      </a:xfrm>
                      <a:prstGeom prst="rect">
                        <a:avLst/>
                      </a:prstGeom>
                      <a:noFill/>
                      <a:ln>
                        <a:noFill/>
                      </a:ln>
                    </pic:spPr>
                  </pic:pic>
                </a:graphicData>
              </a:graphic>
            </wp:inline>
          </w:drawing>
        </w:r>
      </w:ins>
    </w:p>
    <w:p w14:paraId="5D68AD98" w14:textId="77777777" w:rsidR="00474B81" w:rsidRPr="00474B81" w:rsidRDefault="00474B81" w:rsidP="00474B81">
      <w:pPr>
        <w:rPr>
          <w:ins w:id="986" w:author="Timm Lehmberg" w:date="2016-10-26T12:49:00Z"/>
          <w:highlight w:val="yellow"/>
          <w:rPrChange w:id="987" w:author="Timm Lehmberg" w:date="2016-10-26T12:49:00Z">
            <w:rPr>
              <w:ins w:id="988" w:author="Timm Lehmberg" w:date="2016-10-26T12:49:00Z"/>
            </w:rPr>
          </w:rPrChange>
        </w:rPr>
      </w:pPr>
    </w:p>
    <w:p w14:paraId="13D88A3F" w14:textId="69715C19" w:rsidR="00474B81" w:rsidRPr="00C903F3" w:rsidRDefault="00C903F3" w:rsidP="00474B81">
      <w:pPr>
        <w:rPr>
          <w:ins w:id="989" w:author="Timm Lehmberg" w:date="2016-10-26T12:49:00Z"/>
          <w:lang w:val="en-US"/>
          <w:rPrChange w:id="990" w:author="Timm Lehmberg" w:date="2016-10-31T09:25:00Z">
            <w:rPr>
              <w:ins w:id="991" w:author="Timm Lehmberg" w:date="2016-10-26T12:49:00Z"/>
            </w:rPr>
          </w:rPrChange>
        </w:rPr>
      </w:pPr>
      <w:ins w:id="992" w:author="Timm Lehmberg" w:date="2016-10-31T09:22:00Z">
        <w:r w:rsidRPr="00C903F3">
          <w:rPr>
            <w:lang w:val="en-US"/>
            <w:rPrChange w:id="993" w:author="Timm Lehmberg" w:date="2016-10-31T09:25:00Z">
              <w:rPr>
                <w:highlight w:val="yellow"/>
              </w:rPr>
            </w:rPrChange>
          </w:rPr>
          <w:t xml:space="preserve">Praat will open in a new window with the usual functions. </w:t>
        </w:r>
      </w:ins>
    </w:p>
    <w:p w14:paraId="753C472F" w14:textId="77777777" w:rsidR="00474B81" w:rsidRPr="00C903F3" w:rsidRDefault="00474B81" w:rsidP="00474B81">
      <w:pPr>
        <w:jc w:val="center"/>
        <w:rPr>
          <w:ins w:id="994" w:author="Timm Lehmberg" w:date="2016-10-26T12:49:00Z"/>
          <w:highlight w:val="yellow"/>
          <w:lang w:val="en-US"/>
          <w:rPrChange w:id="995" w:author="Timm Lehmberg" w:date="2016-10-31T09:25:00Z">
            <w:rPr>
              <w:ins w:id="996" w:author="Timm Lehmberg" w:date="2016-10-26T12:49:00Z"/>
            </w:rPr>
          </w:rPrChange>
        </w:rPr>
      </w:pPr>
    </w:p>
    <w:p w14:paraId="2483CE09" w14:textId="77777777" w:rsidR="00474B81" w:rsidRDefault="00474B81" w:rsidP="00474B81">
      <w:pPr>
        <w:jc w:val="center"/>
        <w:rPr>
          <w:ins w:id="997" w:author="Timm Lehmberg" w:date="2016-10-26T12:49:00Z"/>
        </w:rPr>
      </w:pPr>
      <w:ins w:id="998" w:author="Timm Lehmberg" w:date="2016-10-26T12:49:00Z">
        <w:r w:rsidRPr="00474B81">
          <w:rPr>
            <w:noProof/>
            <w:highlight w:val="yellow"/>
            <w:rPrChange w:id="999" w:author="Unknown">
              <w:rPr>
                <w:noProof/>
              </w:rPr>
            </w:rPrChange>
          </w:rPr>
          <w:drawing>
            <wp:inline distT="0" distB="0" distL="0" distR="0" wp14:anchorId="5BB681F7" wp14:editId="03A4C4FD">
              <wp:extent cx="3168000" cy="2210345"/>
              <wp:effectExtent l="0" t="0" r="0" b="0"/>
              <wp:docPr id="135" name="Grafik 135" descr="C:\Users\fsux135\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sux135\Desktop\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68000" cy="2210345"/>
                      </a:xfrm>
                      <a:prstGeom prst="rect">
                        <a:avLst/>
                      </a:prstGeom>
                      <a:noFill/>
                      <a:ln>
                        <a:noFill/>
                      </a:ln>
                    </pic:spPr>
                  </pic:pic>
                </a:graphicData>
              </a:graphic>
            </wp:inline>
          </w:drawing>
        </w:r>
      </w:ins>
    </w:p>
    <w:p w14:paraId="6F8401C3" w14:textId="77777777" w:rsidR="00474B81" w:rsidRDefault="00474B81" w:rsidP="00474B81">
      <w:pPr>
        <w:rPr>
          <w:ins w:id="1000" w:author="Timm Lehmberg" w:date="2016-10-26T12:49:00Z"/>
        </w:rPr>
      </w:pPr>
    </w:p>
    <w:p w14:paraId="36449585" w14:textId="77777777" w:rsidR="00474B81" w:rsidRDefault="00474B81" w:rsidP="00474B81">
      <w:pPr>
        <w:rPr>
          <w:ins w:id="1001" w:author="Timm Lehmberg" w:date="2016-10-26T12:49:00Z"/>
        </w:rPr>
      </w:pPr>
    </w:p>
    <w:p w14:paraId="56F4A8E7" w14:textId="77777777" w:rsidR="00474B81" w:rsidRDefault="00474B81">
      <w:pPr>
        <w:rPr>
          <w:ins w:id="1002" w:author="Timm Lehmberg" w:date="2016-10-31T09:29:00Z"/>
          <w:lang w:val="en-GB"/>
        </w:rPr>
        <w:pPrChange w:id="1003" w:author="Timm Lehmberg" w:date="2016-10-26T12:42:00Z">
          <w:pPr>
            <w:pStyle w:val="berschrift2"/>
          </w:pPr>
        </w:pPrChange>
      </w:pPr>
    </w:p>
    <w:p w14:paraId="342BC725" w14:textId="77777777" w:rsidR="00BF5A6B" w:rsidRDefault="00BF5A6B">
      <w:pPr>
        <w:rPr>
          <w:ins w:id="1004" w:author="Timm Lehmberg" w:date="2016-10-31T09:29:00Z"/>
          <w:lang w:val="en-GB"/>
        </w:rPr>
        <w:pPrChange w:id="1005" w:author="Timm Lehmberg" w:date="2016-10-26T12:42:00Z">
          <w:pPr>
            <w:pStyle w:val="berschrift2"/>
          </w:pPr>
        </w:pPrChange>
      </w:pPr>
    </w:p>
    <w:p w14:paraId="0E839336" w14:textId="77777777" w:rsidR="00BF5A6B" w:rsidRPr="00474B81" w:rsidRDefault="00BF5A6B">
      <w:pPr>
        <w:rPr>
          <w:ins w:id="1006" w:author="Timm Lehmberg" w:date="2016-10-26T12:41:00Z"/>
          <w:lang w:val="en-GB"/>
        </w:rPr>
        <w:pPrChange w:id="1007" w:author="Timm Lehmberg" w:date="2016-10-26T12:42:00Z">
          <w:pPr>
            <w:pStyle w:val="berschrift2"/>
          </w:pPr>
        </w:pPrChange>
      </w:pPr>
    </w:p>
    <w:p w14:paraId="63F488EC" w14:textId="5559AAC4" w:rsidR="00124AB9" w:rsidRDefault="00124AB9" w:rsidP="00124AB9">
      <w:pPr>
        <w:pStyle w:val="berschrift2"/>
        <w:rPr>
          <w:lang w:val="en-GB"/>
        </w:rPr>
      </w:pPr>
      <w:bookmarkStart w:id="1008" w:name="_2.5_Outputting_and"/>
      <w:bookmarkStart w:id="1009" w:name="_Toc468802728"/>
      <w:bookmarkEnd w:id="1008"/>
      <w:r>
        <w:rPr>
          <w:lang w:val="en-GB"/>
        </w:rPr>
        <w:t>2.</w:t>
      </w:r>
      <w:del w:id="1010" w:author="Timm Lehmberg" w:date="2016-10-26T12:42:00Z">
        <w:r w:rsidDel="006D6420">
          <w:rPr>
            <w:lang w:val="en-GB"/>
          </w:rPr>
          <w:delText>4</w:delText>
        </w:r>
      </w:del>
      <w:ins w:id="1011" w:author="Timm Lehmberg" w:date="2016-10-26T12:42:00Z">
        <w:r w:rsidR="006D6420">
          <w:rPr>
            <w:lang w:val="en-GB"/>
          </w:rPr>
          <w:t>5</w:t>
        </w:r>
      </w:ins>
      <w:del w:id="1012" w:author="Anne Ferger" w:date="2016-11-01T13:37:00Z">
        <w:r w:rsidDel="00DE49FA">
          <w:rPr>
            <w:lang w:val="en-GB"/>
          </w:rPr>
          <w:delText>.</w:delText>
        </w:r>
      </w:del>
      <w:r>
        <w:rPr>
          <w:lang w:val="en-GB"/>
        </w:rPr>
        <w:t xml:space="preserve"> </w:t>
      </w:r>
      <w:r w:rsidR="005636C4">
        <w:rPr>
          <w:lang w:val="en-GB"/>
        </w:rPr>
        <w:t>Outputting and saving</w:t>
      </w:r>
      <w:r>
        <w:rPr>
          <w:lang w:val="en-GB"/>
        </w:rPr>
        <w:t xml:space="preserve"> search results</w:t>
      </w:r>
      <w:bookmarkEnd w:id="1009"/>
    </w:p>
    <w:p w14:paraId="3735A92A" w14:textId="77777777" w:rsidR="00124AB9" w:rsidRDefault="00124AB9" w:rsidP="00124AB9">
      <w:pPr>
        <w:jc w:val="both"/>
        <w:rPr>
          <w:lang w:val="en-GB"/>
        </w:rPr>
      </w:pPr>
    </w:p>
    <w:p w14:paraId="20A78B86" w14:textId="54EECD16" w:rsidR="00124AB9" w:rsidRDefault="00124AB9" w:rsidP="00124AB9">
      <w:pPr>
        <w:jc w:val="both"/>
        <w:rPr>
          <w:lang w:val="en-GB"/>
        </w:rPr>
      </w:pPr>
      <w:r>
        <w:rPr>
          <w:lang w:val="en-GB"/>
        </w:rPr>
        <w:t xml:space="preserve">In order to print your search results, use them inside a word processor (e.g. MS Word) or further process them in some other application (e.g. </w:t>
      </w:r>
      <w:del w:id="1013" w:author="Timm Lehmberg" w:date="2016-10-25T16:38:00Z">
        <w:r w:rsidDel="00710DFB">
          <w:rPr>
            <w:lang w:val="en-GB"/>
          </w:rPr>
          <w:delText xml:space="preserve">MX </w:delText>
        </w:r>
      </w:del>
      <w:ins w:id="1014" w:author="Timm Lehmberg" w:date="2016-10-25T16:38:00Z">
        <w:r w:rsidR="00710DFB">
          <w:rPr>
            <w:lang w:val="en-GB"/>
          </w:rPr>
          <w:t xml:space="preserve">MS </w:t>
        </w:r>
      </w:ins>
      <w:r>
        <w:rPr>
          <w:lang w:val="en-GB"/>
        </w:rPr>
        <w:t xml:space="preserve">Excel), you have several options. Choose </w:t>
      </w:r>
      <w:r w:rsidRPr="00D45B34">
        <w:rPr>
          <w:rStyle w:val="Menufunction"/>
          <w:szCs w:val="20"/>
          <w:lang w:val="en-US" w:eastAsia="en-US"/>
          <w:rPrChange w:id="1015" w:author="Karolina Kaminska" w:date="2016-10-19T12:18:00Z">
            <w:rPr>
              <w:rStyle w:val="Bedienungselement"/>
            </w:rPr>
          </w:rPrChange>
        </w:rPr>
        <w:t>Concordance &gt; Save Concordance as...</w:t>
      </w:r>
      <w:r>
        <w:rPr>
          <w:lang w:val="en-GB"/>
        </w:rPr>
        <w:t xml:space="preserve"> in order to save the whole KWIC concordance to a file.</w:t>
      </w:r>
      <w:r w:rsidR="003B4819">
        <w:rPr>
          <w:lang w:val="en-GB"/>
        </w:rPr>
        <w:t xml:space="preserve"> </w:t>
      </w:r>
      <w:r w:rsidR="00714731">
        <w:rPr>
          <w:lang w:val="en-GB"/>
        </w:rPr>
        <w:t>The file dialog gives you a choice between HTML and XML. Saving as HTML enables you to open the resulting file in a browser, in a word processor or in any other application which reads HTML (e.g. MS Excel). By default, a built-in style-sheet is used to generate the HTML.</w:t>
      </w:r>
      <w:r w:rsidR="005636C4">
        <w:rPr>
          <w:lang w:val="en-GB"/>
        </w:rPr>
        <w:t xml:space="preserve"> In a browser, an exported HTML will look something like this:</w:t>
      </w:r>
    </w:p>
    <w:p w14:paraId="56A0504C" w14:textId="77777777" w:rsidR="005636C4" w:rsidRDefault="005636C4" w:rsidP="00124AB9">
      <w:pPr>
        <w:jc w:val="both"/>
        <w:rPr>
          <w:lang w:val="en-GB"/>
        </w:rPr>
      </w:pPr>
    </w:p>
    <w:p w14:paraId="5F354B6C" w14:textId="77777777" w:rsidR="005636C4" w:rsidRDefault="00766D1E" w:rsidP="00124AB9">
      <w:pPr>
        <w:jc w:val="both"/>
        <w:rPr>
          <w:lang w:val="en-GB"/>
        </w:rPr>
      </w:pPr>
      <w:r>
        <w:rPr>
          <w:noProof/>
        </w:rPr>
        <w:drawing>
          <wp:inline distT="0" distB="0" distL="0" distR="0" wp14:anchorId="405FF079" wp14:editId="3B992A86">
            <wp:extent cx="5762625" cy="3276600"/>
            <wp:effectExtent l="0" t="0" r="9525" b="0"/>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2625" cy="3276600"/>
                    </a:xfrm>
                    <a:prstGeom prst="rect">
                      <a:avLst/>
                    </a:prstGeom>
                    <a:noFill/>
                    <a:ln>
                      <a:noFill/>
                    </a:ln>
                  </pic:spPr>
                </pic:pic>
              </a:graphicData>
            </a:graphic>
          </wp:inline>
        </w:drawing>
      </w:r>
    </w:p>
    <w:p w14:paraId="1A9B69F2" w14:textId="77777777" w:rsidR="005636C4" w:rsidRDefault="005636C4" w:rsidP="00124AB9">
      <w:pPr>
        <w:jc w:val="both"/>
        <w:rPr>
          <w:lang w:val="en-GB"/>
        </w:rPr>
      </w:pPr>
    </w:p>
    <w:p w14:paraId="573C181E" w14:textId="77777777" w:rsidR="005636C4" w:rsidRDefault="005636C4" w:rsidP="00124AB9">
      <w:pPr>
        <w:jc w:val="both"/>
        <w:rPr>
          <w:lang w:val="en-GB"/>
        </w:rPr>
      </w:pPr>
      <w:r>
        <w:rPr>
          <w:lang w:val="en-GB"/>
        </w:rPr>
        <w:t xml:space="preserve">If you want to change the appearance, you can write a custom XSL stylesheet and tell EXAKT to use it via </w:t>
      </w:r>
      <w:r w:rsidRPr="00D45B34">
        <w:rPr>
          <w:rStyle w:val="Menufunction"/>
          <w:szCs w:val="20"/>
          <w:lang w:val="en-US" w:eastAsia="en-US"/>
          <w:rPrChange w:id="1016" w:author="Karolina Kaminska" w:date="2016-10-19T12:18:00Z">
            <w:rPr>
              <w:rStyle w:val="Bedienungselement"/>
            </w:rPr>
          </w:rPrChange>
        </w:rPr>
        <w:t>Edit &gt; EXAKT Preferences... &gt; Stylesheets &gt; Concordance Output</w:t>
      </w:r>
      <w:r>
        <w:rPr>
          <w:lang w:val="en-GB"/>
        </w:rPr>
        <w:t>.</w:t>
      </w:r>
    </w:p>
    <w:p w14:paraId="3776215F" w14:textId="77777777" w:rsidR="005636C4" w:rsidRDefault="005636C4" w:rsidP="00124AB9">
      <w:pPr>
        <w:jc w:val="both"/>
        <w:rPr>
          <w:lang w:val="en-GB"/>
        </w:rPr>
      </w:pPr>
      <w:r>
        <w:rPr>
          <w:lang w:val="en-GB"/>
        </w:rPr>
        <w:t>If you want to copy and paste a selection of search results into your word processor</w:t>
      </w:r>
      <w:r w:rsidR="006A64B8">
        <w:rPr>
          <w:lang w:val="en-GB"/>
        </w:rPr>
        <w:t>,</w:t>
      </w:r>
      <w:r>
        <w:rPr>
          <w:lang w:val="en-GB"/>
        </w:rPr>
        <w:t xml:space="preserve"> simply make the selection inside the concordance then </w:t>
      </w:r>
      <w:r w:rsidR="00E75E01">
        <w:rPr>
          <w:lang w:val="en-GB"/>
        </w:rPr>
        <w:t>choose</w:t>
      </w:r>
      <w:r>
        <w:rPr>
          <w:lang w:val="en-GB"/>
        </w:rPr>
        <w:t xml:space="preserve"> </w:t>
      </w:r>
      <w:r w:rsidRPr="00D45B34">
        <w:rPr>
          <w:rStyle w:val="Menufunction"/>
          <w:szCs w:val="20"/>
          <w:lang w:val="en-US" w:eastAsia="en-US"/>
          <w:rPrChange w:id="1017" w:author="Karolina Kaminska" w:date="2016-10-19T12:18:00Z">
            <w:rPr>
              <w:rStyle w:val="Bedienungselement"/>
            </w:rPr>
          </w:rPrChange>
        </w:rPr>
        <w:t xml:space="preserve">Edit &gt; </w:t>
      </w:r>
      <w:r w:rsidR="00E75E01" w:rsidRPr="00D45B34">
        <w:rPr>
          <w:rStyle w:val="Menufunction"/>
          <w:szCs w:val="20"/>
          <w:lang w:val="en-US" w:eastAsia="en-US"/>
          <w:rPrChange w:id="1018" w:author="Karolina Kaminska" w:date="2016-10-19T12:18:00Z">
            <w:rPr>
              <w:rStyle w:val="Bedienungselement"/>
            </w:rPr>
          </w:rPrChange>
        </w:rPr>
        <w:t>Copy Selection</w:t>
      </w:r>
      <w:r w:rsidR="00E75E01">
        <w:rPr>
          <w:lang w:val="en-GB"/>
        </w:rPr>
        <w:t xml:space="preserve"> or press the </w:t>
      </w:r>
      <w:r w:rsidR="00E75E01" w:rsidRPr="00D45B34">
        <w:rPr>
          <w:rStyle w:val="Menufunction"/>
          <w:szCs w:val="20"/>
          <w:lang w:val="en-US" w:eastAsia="en-US"/>
          <w:rPrChange w:id="1019" w:author="Karolina Kaminska" w:date="2016-10-19T12:18:00Z">
            <w:rPr>
              <w:rStyle w:val="Bedienungselement"/>
            </w:rPr>
          </w:rPrChange>
        </w:rPr>
        <w:t>Copy button</w:t>
      </w:r>
      <w:r w:rsidR="00E75E01">
        <w:rPr>
          <w:lang w:val="en-GB"/>
        </w:rPr>
        <w:t xml:space="preserve"> beside the concordance. The selected search results will be copied to the clipboard and you can paste them from there.</w:t>
      </w:r>
    </w:p>
    <w:p w14:paraId="1F931EEC" w14:textId="453829C6" w:rsidR="008839EF" w:rsidRDefault="00044D13" w:rsidP="00044D13">
      <w:pPr>
        <w:rPr>
          <w:ins w:id="1020" w:author="Karolina Kaminska" w:date="2016-10-19T17:58:00Z"/>
          <w:lang w:val="en-GB"/>
        </w:rPr>
      </w:pPr>
      <w:ins w:id="1021" w:author="Karolina Kaminska" w:date="2016-10-19T17:58:00Z">
        <w:del w:id="1022" w:author="Timm Lehmberg" w:date="2016-10-25T16:55:00Z">
          <w:r w:rsidRPr="001655D2" w:rsidDel="008839EF">
            <w:rPr>
              <w:lang w:val="en-GB"/>
            </w:rPr>
            <w:delText>***SCRE</w:delText>
          </w:r>
          <w:r w:rsidDel="008839EF">
            <w:rPr>
              <w:lang w:val="en-GB"/>
            </w:rPr>
            <w:delText>ENSHOT</w:delText>
          </w:r>
        </w:del>
      </w:ins>
    </w:p>
    <w:p w14:paraId="5AF60DFF" w14:textId="1E2BC435" w:rsidR="00E75E01" w:rsidRDefault="008839EF">
      <w:pPr>
        <w:jc w:val="center"/>
        <w:rPr>
          <w:lang w:val="en-GB"/>
        </w:rPr>
        <w:pPrChange w:id="1023" w:author="Timm Lehmberg" w:date="2016-10-25T16:55:00Z">
          <w:pPr>
            <w:jc w:val="both"/>
          </w:pPr>
        </w:pPrChange>
      </w:pPr>
      <w:r>
        <w:rPr>
          <w:noProof/>
        </w:rPr>
        <mc:AlternateContent>
          <mc:Choice Requires="wps">
            <w:drawing>
              <wp:anchor distT="0" distB="0" distL="114300" distR="114300" simplePos="0" relativeHeight="251644416" behindDoc="0" locked="0" layoutInCell="1" allowOverlap="1" wp14:anchorId="038A6C7D" wp14:editId="4266DDB0">
                <wp:simplePos x="0" y="0"/>
                <wp:positionH relativeFrom="column">
                  <wp:posOffset>5124450</wp:posOffset>
                </wp:positionH>
                <wp:positionV relativeFrom="paragraph">
                  <wp:posOffset>2208530</wp:posOffset>
                </wp:positionV>
                <wp:extent cx="914400" cy="274320"/>
                <wp:effectExtent l="9525" t="8890" r="9525" b="12065"/>
                <wp:wrapNone/>
                <wp:docPr id="71"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74320"/>
                        </a:xfrm>
                        <a:prstGeom prst="rect">
                          <a:avLst/>
                        </a:prstGeom>
                        <a:solidFill>
                          <a:srgbClr val="FFFFFF"/>
                        </a:solidFill>
                        <a:ln w="9525">
                          <a:solidFill>
                            <a:srgbClr val="000000"/>
                          </a:solidFill>
                          <a:miter lim="800000"/>
                          <a:headEnd/>
                          <a:tailEnd/>
                        </a:ln>
                      </wps:spPr>
                      <wps:txbx>
                        <w:txbxContent>
                          <w:p w14:paraId="4D8E8630" w14:textId="77777777" w:rsidR="00E24B85" w:rsidRDefault="00E24B85" w:rsidP="006A64B8">
                            <w:r>
                              <w:t>Copy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8A6C7D" id="Text Box 37" o:spid="_x0000_s1037" type="#_x0000_t202" style="position:absolute;left:0;text-align:left;margin-left:403.5pt;margin-top:173.9pt;width:1in;height:21.6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">
                <v:textbox>
                  <w:txbxContent>
                    <w:p w14:paraId="4D8E8630" w14:textId="77777777" w:rsidR="00E24B85" w:rsidRDefault="00E24B85" w:rsidP="006A64B8">
                      <w:r>
                        <w:t>Copy button</w:t>
                      </w:r>
                    </w:p>
                  </w:txbxContent>
                </v:textbox>
              </v:shape>
            </w:pict>
          </mc:Fallback>
        </mc:AlternateContent>
      </w:r>
      <w:r>
        <w:rPr>
          <w:noProof/>
        </w:rPr>
        <mc:AlternateContent>
          <mc:Choice Requires="wps">
            <w:drawing>
              <wp:anchor distT="0" distB="0" distL="114300" distR="114300" simplePos="0" relativeHeight="251641344" behindDoc="0" locked="0" layoutInCell="1" allowOverlap="1" wp14:anchorId="7E013071" wp14:editId="50584CCC">
                <wp:simplePos x="0" y="0"/>
                <wp:positionH relativeFrom="column">
                  <wp:posOffset>4829175</wp:posOffset>
                </wp:positionH>
                <wp:positionV relativeFrom="paragraph">
                  <wp:posOffset>1846580</wp:posOffset>
                </wp:positionV>
                <wp:extent cx="914400" cy="457200"/>
                <wp:effectExtent l="85725" t="123190" r="28575" b="29210"/>
                <wp:wrapNone/>
                <wp:docPr id="72"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14400" cy="45720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79DDAE" id="Line 36" o:spid="_x0000_s1026" style="position:absolute;flip:x y;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0.25pt,145.4pt" to="452.25pt,18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" strokecolor="red" strokeweight="4.5pt">
                <v:stroke endarrow="block"/>
              </v:line>
            </w:pict>
          </mc:Fallback>
        </mc:AlternateContent>
      </w:r>
      <w:ins w:id="1024" w:author="Timm Lehmberg" w:date="2016-10-25T16:55:00Z">
        <w:r w:rsidRPr="008839EF">
          <w:rPr>
            <w:noProof/>
          </w:rPr>
          <w:drawing>
            <wp:inline distT="0" distB="0" distL="0" distR="0" wp14:anchorId="132F9C5F" wp14:editId="1B9C951A">
              <wp:extent cx="4329863" cy="2781300"/>
              <wp:effectExtent l="0" t="0" r="0"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34636" cy="2784366"/>
                      </a:xfrm>
                      <a:prstGeom prst="rect">
                        <a:avLst/>
                      </a:prstGeom>
                    </pic:spPr>
                  </pic:pic>
                </a:graphicData>
              </a:graphic>
            </wp:inline>
          </w:drawing>
        </w:r>
      </w:ins>
    </w:p>
    <w:p w14:paraId="2C83C44F" w14:textId="45B570AE" w:rsidR="00E75E01" w:rsidRDefault="00766D1E" w:rsidP="00E75E01">
      <w:pPr>
        <w:jc w:val="center"/>
        <w:rPr>
          <w:ins w:id="1025" w:author="Karolina Kaminska" w:date="2016-10-19T17:58:00Z"/>
          <w:lang w:val="en-GB"/>
        </w:rPr>
      </w:pPr>
      <w:del w:id="1026" w:author="Timm Lehmberg" w:date="2016-10-25T16:55:00Z">
        <w:r w:rsidDel="008839EF">
          <w:rPr>
            <w:noProof/>
          </w:rPr>
          <w:drawing>
            <wp:inline distT="0" distB="0" distL="0" distR="0" wp14:anchorId="2C9800CE" wp14:editId="7E0D12D3">
              <wp:extent cx="4343400" cy="1981200"/>
              <wp:effectExtent l="0" t="0" r="0" b="0"/>
              <wp:docPr id="25"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43400" cy="1981200"/>
                      </a:xfrm>
                      <a:prstGeom prst="rect">
                        <a:avLst/>
                      </a:prstGeom>
                      <a:noFill/>
                      <a:ln>
                        <a:noFill/>
                      </a:ln>
                    </pic:spPr>
                  </pic:pic>
                </a:graphicData>
              </a:graphic>
            </wp:inline>
          </w:drawing>
        </w:r>
      </w:del>
    </w:p>
    <w:p w14:paraId="2284DC39" w14:textId="207D76D9" w:rsidR="008476E7" w:rsidRDefault="00044D13">
      <w:pPr>
        <w:jc w:val="center"/>
        <w:rPr>
          <w:ins w:id="1027" w:author="Karolina Kaminska" w:date="2016-10-19T17:58:00Z"/>
          <w:lang w:val="en-GB"/>
        </w:rPr>
        <w:pPrChange w:id="1028" w:author="Timm Lehmberg" w:date="2016-10-26T13:23:00Z">
          <w:pPr/>
        </w:pPrChange>
      </w:pPr>
      <w:ins w:id="1029" w:author="Karolina Kaminska" w:date="2016-10-19T17:58:00Z">
        <w:del w:id="1030" w:author="Timm Lehmberg" w:date="2016-10-26T13:23:00Z">
          <w:r w:rsidRPr="001655D2" w:rsidDel="008476E7">
            <w:rPr>
              <w:lang w:val="en-GB"/>
            </w:rPr>
            <w:delText>***SCRE</w:delText>
          </w:r>
          <w:r w:rsidDel="008476E7">
            <w:rPr>
              <w:lang w:val="en-GB"/>
            </w:rPr>
            <w:delText>ENSHOT</w:delText>
          </w:r>
        </w:del>
      </w:ins>
      <w:ins w:id="1031" w:author="Timm Lehmberg" w:date="2016-10-26T13:35:00Z">
        <w:r w:rsidR="005038F8" w:rsidRPr="005038F8">
          <w:rPr>
            <w:noProof/>
          </w:rPr>
          <w:drawing>
            <wp:inline distT="0" distB="0" distL="0" distR="0" wp14:anchorId="51B7F2A1" wp14:editId="514A1760">
              <wp:extent cx="4391562" cy="2719070"/>
              <wp:effectExtent l="0" t="0" r="9525" b="5080"/>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95895" cy="2721753"/>
                      </a:xfrm>
                      <a:prstGeom prst="rect">
                        <a:avLst/>
                      </a:prstGeom>
                    </pic:spPr>
                  </pic:pic>
                </a:graphicData>
              </a:graphic>
            </wp:inline>
          </w:drawing>
        </w:r>
      </w:ins>
    </w:p>
    <w:p w14:paraId="10184536" w14:textId="77777777" w:rsidR="00044D13" w:rsidRDefault="00044D13" w:rsidP="00E75E01">
      <w:pPr>
        <w:jc w:val="center"/>
        <w:rPr>
          <w:lang w:val="en-GB"/>
        </w:rPr>
      </w:pPr>
    </w:p>
    <w:p w14:paraId="0E23DCFF" w14:textId="148B4782" w:rsidR="00E75E01" w:rsidRDefault="00766D1E" w:rsidP="00E75E01">
      <w:pPr>
        <w:jc w:val="center"/>
        <w:rPr>
          <w:lang w:val="en-GB"/>
        </w:rPr>
      </w:pPr>
      <w:del w:id="1032" w:author="Timm Lehmberg" w:date="2016-10-26T13:23:00Z">
        <w:r w:rsidDel="008476E7">
          <w:rPr>
            <w:noProof/>
          </w:rPr>
          <w:drawing>
            <wp:inline distT="0" distB="0" distL="0" distR="0" wp14:anchorId="2E04CC52" wp14:editId="3E42FAC0">
              <wp:extent cx="4600575" cy="2686050"/>
              <wp:effectExtent l="0" t="0" r="9525" b="0"/>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00575" cy="2686050"/>
                      </a:xfrm>
                      <a:prstGeom prst="rect">
                        <a:avLst/>
                      </a:prstGeom>
                      <a:noFill/>
                      <a:ln>
                        <a:noFill/>
                      </a:ln>
                    </pic:spPr>
                  </pic:pic>
                </a:graphicData>
              </a:graphic>
            </wp:inline>
          </w:drawing>
        </w:r>
      </w:del>
    </w:p>
    <w:p w14:paraId="10E1D4D8" w14:textId="77777777" w:rsidR="00E75E01" w:rsidRDefault="00E75E01" w:rsidP="00124AB9">
      <w:pPr>
        <w:jc w:val="both"/>
        <w:rPr>
          <w:lang w:val="en-GB"/>
        </w:rPr>
      </w:pPr>
    </w:p>
    <w:p w14:paraId="42AF0A68" w14:textId="19DE097E" w:rsidR="005636C4" w:rsidRDefault="006A64B8" w:rsidP="00124AB9">
      <w:pPr>
        <w:jc w:val="both"/>
        <w:rPr>
          <w:lang w:val="en-GB"/>
        </w:rPr>
      </w:pPr>
      <w:r>
        <w:rPr>
          <w:lang w:val="en-GB"/>
        </w:rPr>
        <w:t xml:space="preserve">You can also use </w:t>
      </w:r>
      <w:r w:rsidRPr="00D45B34">
        <w:rPr>
          <w:rStyle w:val="Menufunction"/>
          <w:szCs w:val="20"/>
          <w:lang w:val="en-US" w:eastAsia="en-US"/>
          <w:rPrChange w:id="1033" w:author="Karolina Kaminska" w:date="2016-10-19T12:18:00Z">
            <w:rPr>
              <w:rStyle w:val="Bedienungselement"/>
            </w:rPr>
          </w:rPrChange>
        </w:rPr>
        <w:t>Ctrl + C</w:t>
      </w:r>
      <w:r>
        <w:rPr>
          <w:lang w:val="en-GB"/>
        </w:rPr>
        <w:t xml:space="preserve"> or </w:t>
      </w:r>
      <w:r w:rsidRPr="00D45B34">
        <w:rPr>
          <w:rStyle w:val="Menufunction"/>
          <w:szCs w:val="20"/>
          <w:lang w:val="en-US" w:eastAsia="en-US"/>
          <w:rPrChange w:id="1034" w:author="Karolina Kaminska" w:date="2016-10-19T12:18:00Z">
            <w:rPr>
              <w:rStyle w:val="Bedienungselement"/>
            </w:rPr>
          </w:rPrChange>
        </w:rPr>
        <w:t>Copy</w:t>
      </w:r>
      <w:r>
        <w:rPr>
          <w:lang w:val="en-GB"/>
        </w:rPr>
        <w:t xml:space="preserve"> from the Partitur’s context menu to copy a part of the transcription to the clipboard. </w:t>
      </w:r>
    </w:p>
    <w:p w14:paraId="425B096D" w14:textId="2D52FE2B" w:rsidR="005038F8" w:rsidRDefault="00044D13" w:rsidP="00044D13">
      <w:pPr>
        <w:rPr>
          <w:ins w:id="1035" w:author="Karolina Kaminska" w:date="2016-10-19T17:58:00Z"/>
          <w:lang w:val="en-GB"/>
        </w:rPr>
      </w:pPr>
      <w:ins w:id="1036" w:author="Karolina Kaminska" w:date="2016-10-19T17:58:00Z">
        <w:del w:id="1037" w:author="Timm Lehmberg" w:date="2016-10-26T13:28:00Z">
          <w:r w:rsidRPr="001655D2" w:rsidDel="005038F8">
            <w:rPr>
              <w:lang w:val="en-GB"/>
            </w:rPr>
            <w:delText>***SCRE</w:delText>
          </w:r>
          <w:r w:rsidDel="005038F8">
            <w:rPr>
              <w:lang w:val="en-GB"/>
            </w:rPr>
            <w:delText>ENSHOT</w:delText>
          </w:r>
        </w:del>
      </w:ins>
      <w:ins w:id="1038" w:author="Timm Lehmberg" w:date="2016-10-26T13:27:00Z">
        <w:r w:rsidR="005038F8">
          <w:rPr>
            <w:noProof/>
          </w:rPr>
          <mc:AlternateContent>
            <mc:Choice Requires="wps">
              <w:drawing>
                <wp:anchor distT="0" distB="0" distL="114300" distR="114300" simplePos="0" relativeHeight="251665920" behindDoc="0" locked="0" layoutInCell="1" allowOverlap="1" wp14:anchorId="0BBD981B" wp14:editId="4EF10B1C">
                  <wp:simplePos x="0" y="0"/>
                  <wp:positionH relativeFrom="column">
                    <wp:posOffset>3796030</wp:posOffset>
                  </wp:positionH>
                  <wp:positionV relativeFrom="paragraph">
                    <wp:posOffset>1005840</wp:posOffset>
                  </wp:positionV>
                  <wp:extent cx="742950" cy="238125"/>
                  <wp:effectExtent l="0" t="57150" r="0" b="47625"/>
                  <wp:wrapNone/>
                  <wp:docPr id="139"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42950" cy="238125"/>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C1FDB9" id="Line 36" o:spid="_x0000_s1026" style="position:absolute;flip:y;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8.9pt,79.2pt" to="357.4pt,9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" strokecolor="red" strokeweight="4.5pt">
                  <v:stroke endarrow="block"/>
                </v:line>
              </w:pict>
            </mc:Fallback>
          </mc:AlternateContent>
        </w:r>
      </w:ins>
      <w:ins w:id="1039" w:author="Timm Lehmberg" w:date="2016-10-26T13:26:00Z">
        <w:r w:rsidR="005038F8" w:rsidRPr="005038F8">
          <w:rPr>
            <w:noProof/>
          </w:rPr>
          <w:drawing>
            <wp:inline distT="0" distB="0" distL="0" distR="0" wp14:anchorId="36CE1269" wp14:editId="53AE70F1">
              <wp:extent cx="5760720" cy="1564640"/>
              <wp:effectExtent l="0" t="0" r="0" b="0"/>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1564640"/>
                      </a:xfrm>
                      <a:prstGeom prst="rect">
                        <a:avLst/>
                      </a:prstGeom>
                    </pic:spPr>
                  </pic:pic>
                </a:graphicData>
              </a:graphic>
            </wp:inline>
          </w:drawing>
        </w:r>
      </w:ins>
    </w:p>
    <w:p w14:paraId="37B2BEB8" w14:textId="36D27DF2" w:rsidR="006A64B8" w:rsidRDefault="006A64B8" w:rsidP="00124AB9">
      <w:pPr>
        <w:jc w:val="both"/>
        <w:rPr>
          <w:lang w:val="en-GB"/>
        </w:rPr>
      </w:pPr>
    </w:p>
    <w:p w14:paraId="5F4B7A19" w14:textId="63ED9056" w:rsidR="006A64B8" w:rsidRDefault="00766D1E" w:rsidP="006A64B8">
      <w:pPr>
        <w:jc w:val="center"/>
        <w:rPr>
          <w:lang w:val="en-GB"/>
        </w:rPr>
      </w:pPr>
      <w:del w:id="1040" w:author="Timm Lehmberg" w:date="2016-10-26T13:28:00Z">
        <w:r w:rsidDel="005038F8">
          <w:rPr>
            <w:noProof/>
          </w:rPr>
          <w:drawing>
            <wp:inline distT="0" distB="0" distL="0" distR="0" wp14:anchorId="0CFBAAA2" wp14:editId="2BC70F7B">
              <wp:extent cx="4610100" cy="1438275"/>
              <wp:effectExtent l="0" t="0" r="0" b="9525"/>
              <wp:docPr id="27"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10100" cy="1438275"/>
                      </a:xfrm>
                      <a:prstGeom prst="rect">
                        <a:avLst/>
                      </a:prstGeom>
                      <a:noFill/>
                      <a:ln>
                        <a:noFill/>
                      </a:ln>
                    </pic:spPr>
                  </pic:pic>
                </a:graphicData>
              </a:graphic>
            </wp:inline>
          </w:drawing>
        </w:r>
      </w:del>
    </w:p>
    <w:p w14:paraId="6D980871" w14:textId="125F2D30" w:rsidR="00044D13" w:rsidDel="005038F8" w:rsidRDefault="00044D13" w:rsidP="00044D13">
      <w:pPr>
        <w:rPr>
          <w:ins w:id="1041" w:author="Karolina Kaminska" w:date="2016-10-19T17:58:00Z"/>
          <w:del w:id="1042" w:author="Timm Lehmberg" w:date="2016-10-26T13:34:00Z"/>
          <w:lang w:val="en-GB"/>
        </w:rPr>
      </w:pPr>
      <w:ins w:id="1043" w:author="Karolina Kaminska" w:date="2016-10-19T17:58:00Z">
        <w:del w:id="1044" w:author="Timm Lehmberg" w:date="2016-10-26T13:34:00Z">
          <w:r w:rsidRPr="001655D2" w:rsidDel="005038F8">
            <w:rPr>
              <w:lang w:val="en-GB"/>
            </w:rPr>
            <w:delText>***SCRE</w:delText>
          </w:r>
          <w:r w:rsidDel="005038F8">
            <w:rPr>
              <w:lang w:val="en-GB"/>
            </w:rPr>
            <w:delText>ENSHOT</w:delText>
          </w:r>
        </w:del>
      </w:ins>
    </w:p>
    <w:p w14:paraId="7C88BE73" w14:textId="76D6848D" w:rsidR="006A64B8" w:rsidRDefault="005038F8">
      <w:pPr>
        <w:jc w:val="center"/>
        <w:rPr>
          <w:lang w:val="en-GB"/>
        </w:rPr>
        <w:pPrChange w:id="1045" w:author="Timm Lehmberg" w:date="2016-10-26T13:34:00Z">
          <w:pPr>
            <w:jc w:val="both"/>
          </w:pPr>
        </w:pPrChange>
      </w:pPr>
      <w:ins w:id="1046" w:author="Timm Lehmberg" w:date="2016-10-26T13:33:00Z">
        <w:r w:rsidRPr="005038F8">
          <w:rPr>
            <w:noProof/>
          </w:rPr>
          <w:drawing>
            <wp:inline distT="0" distB="0" distL="0" distR="0" wp14:anchorId="1EA81EF1" wp14:editId="35F2263E">
              <wp:extent cx="3876675" cy="2639575"/>
              <wp:effectExtent l="0" t="0" r="0" b="8890"/>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83761" cy="2644400"/>
                      </a:xfrm>
                      <a:prstGeom prst="rect">
                        <a:avLst/>
                      </a:prstGeom>
                    </pic:spPr>
                  </pic:pic>
                </a:graphicData>
              </a:graphic>
            </wp:inline>
          </w:drawing>
        </w:r>
      </w:ins>
    </w:p>
    <w:p w14:paraId="24FF3518" w14:textId="25B1F18A" w:rsidR="006A64B8" w:rsidRDefault="00766D1E" w:rsidP="006A64B8">
      <w:pPr>
        <w:jc w:val="center"/>
        <w:rPr>
          <w:lang w:val="en-GB"/>
        </w:rPr>
      </w:pPr>
      <w:del w:id="1047" w:author="Timm Lehmberg" w:date="2016-10-26T13:34:00Z">
        <w:r w:rsidDel="005038F8">
          <w:rPr>
            <w:noProof/>
          </w:rPr>
          <w:drawing>
            <wp:inline distT="0" distB="0" distL="0" distR="0" wp14:anchorId="47B64016" wp14:editId="368C0CE1">
              <wp:extent cx="3857625" cy="2800350"/>
              <wp:effectExtent l="0" t="0" r="9525" b="0"/>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57625" cy="2800350"/>
                      </a:xfrm>
                      <a:prstGeom prst="rect">
                        <a:avLst/>
                      </a:prstGeom>
                      <a:noFill/>
                      <a:ln>
                        <a:noFill/>
                      </a:ln>
                    </pic:spPr>
                  </pic:pic>
                </a:graphicData>
              </a:graphic>
            </wp:inline>
          </w:drawing>
        </w:r>
      </w:del>
    </w:p>
    <w:p w14:paraId="6DA4A22C" w14:textId="77777777" w:rsidR="006A64B8" w:rsidRDefault="006A64B8" w:rsidP="006A64B8">
      <w:pPr>
        <w:jc w:val="center"/>
        <w:rPr>
          <w:lang w:val="en-GB"/>
        </w:rPr>
      </w:pPr>
    </w:p>
    <w:p w14:paraId="5FEE64A0" w14:textId="77777777" w:rsidR="006A64B8" w:rsidRDefault="006A64B8" w:rsidP="006A64B8">
      <w:pPr>
        <w:jc w:val="both"/>
        <w:rPr>
          <w:lang w:val="en-GB"/>
        </w:rPr>
      </w:pPr>
      <w:r>
        <w:rPr>
          <w:lang w:val="en-GB"/>
        </w:rPr>
        <w:t>Sometimes (especially if you have added manual annotations to a KWIC concordance), you want to save a search result not to display it via some other application, but to reopen it in EXAKT itself. In order to do that, proceed as follows:</w:t>
      </w:r>
    </w:p>
    <w:p w14:paraId="579724AB" w14:textId="77777777" w:rsidR="006A64B8" w:rsidRDefault="006A64B8" w:rsidP="006A64B8">
      <w:pPr>
        <w:jc w:val="both"/>
        <w:rPr>
          <w:lang w:val="en-GB"/>
        </w:rPr>
      </w:pPr>
    </w:p>
    <w:p w14:paraId="5C668617" w14:textId="77777777" w:rsidR="006A64B8" w:rsidRDefault="006A64B8" w:rsidP="006A64B8">
      <w:pPr>
        <w:jc w:val="both"/>
        <w:rPr>
          <w:rStyle w:val="Bedienungselement"/>
        </w:rPr>
      </w:pPr>
      <w:r>
        <w:rPr>
          <w:lang w:val="en-GB"/>
        </w:rPr>
        <w:t xml:space="preserve">1) Choose </w:t>
      </w:r>
      <w:r w:rsidRPr="00D45B34">
        <w:rPr>
          <w:rStyle w:val="Menufunction"/>
          <w:szCs w:val="20"/>
          <w:lang w:val="en-US" w:eastAsia="en-US"/>
          <w:rPrChange w:id="1048" w:author="Karolina Kaminska" w:date="2016-10-19T12:18:00Z">
            <w:rPr>
              <w:rStyle w:val="Bedienungselement"/>
            </w:rPr>
          </w:rPrChange>
        </w:rPr>
        <w:t>Concordance &gt; Save Concordance as...</w:t>
      </w:r>
    </w:p>
    <w:p w14:paraId="6433159E" w14:textId="77777777" w:rsidR="006A64B8" w:rsidRDefault="006A64B8" w:rsidP="006A64B8">
      <w:pPr>
        <w:jc w:val="both"/>
        <w:rPr>
          <w:lang w:val="en-GB"/>
        </w:rPr>
      </w:pPr>
      <w:r w:rsidRPr="006A64B8">
        <w:rPr>
          <w:lang w:val="en-GB"/>
        </w:rPr>
        <w:t xml:space="preserve">2) Select the </w:t>
      </w:r>
      <w:r w:rsidRPr="00D45B34">
        <w:rPr>
          <w:rStyle w:val="Menufunction"/>
          <w:szCs w:val="20"/>
          <w:lang w:val="en-US" w:eastAsia="en-US"/>
          <w:rPrChange w:id="1049" w:author="Karolina Kaminska" w:date="2016-10-19T12:18:00Z">
            <w:rPr>
              <w:rStyle w:val="Bedienungselement"/>
            </w:rPr>
          </w:rPrChange>
        </w:rPr>
        <w:t>XML</w:t>
      </w:r>
      <w:r w:rsidRPr="006A64B8">
        <w:rPr>
          <w:lang w:val="en-GB"/>
        </w:rPr>
        <w:t xml:space="preserve"> option and specify a filename</w:t>
      </w:r>
    </w:p>
    <w:p w14:paraId="16D13281" w14:textId="77777777" w:rsidR="006A64B8" w:rsidRDefault="006A64B8" w:rsidP="006A64B8">
      <w:pPr>
        <w:jc w:val="both"/>
        <w:rPr>
          <w:lang w:val="en-GB"/>
        </w:rPr>
      </w:pPr>
      <w:r>
        <w:rPr>
          <w:lang w:val="en-GB"/>
        </w:rPr>
        <w:t>3) To reopen the search result: first open the corpus from which it was derive</w:t>
      </w:r>
      <w:r w:rsidR="00A328BC">
        <w:rPr>
          <w:lang w:val="en-GB"/>
        </w:rPr>
        <w:t>d</w:t>
      </w:r>
    </w:p>
    <w:p w14:paraId="728B4C1D" w14:textId="77777777" w:rsidR="00A328BC" w:rsidRDefault="00A328BC" w:rsidP="006A64B8">
      <w:pPr>
        <w:jc w:val="both"/>
        <w:rPr>
          <w:lang w:val="en-GB"/>
        </w:rPr>
      </w:pPr>
      <w:r>
        <w:rPr>
          <w:lang w:val="en-GB"/>
        </w:rPr>
        <w:t xml:space="preserve">4) Then select this corpus in the corpus list and choose </w:t>
      </w:r>
      <w:r w:rsidRPr="00D45B34">
        <w:rPr>
          <w:rStyle w:val="Menufunction"/>
          <w:szCs w:val="20"/>
          <w:lang w:val="en-US" w:eastAsia="en-US"/>
          <w:rPrChange w:id="1050" w:author="Karolina Kaminska" w:date="2016-10-19T12:19:00Z">
            <w:rPr>
              <w:rStyle w:val="Bedienungselement"/>
            </w:rPr>
          </w:rPrChange>
        </w:rPr>
        <w:t>Concordance &gt; Open concordance...</w:t>
      </w:r>
    </w:p>
    <w:p w14:paraId="64F3D8CA" w14:textId="77777777" w:rsidR="006177EA" w:rsidRDefault="006177EA" w:rsidP="006A64B8">
      <w:pPr>
        <w:jc w:val="both"/>
        <w:rPr>
          <w:lang w:val="en-GB"/>
        </w:rPr>
      </w:pPr>
    </w:p>
    <w:p w14:paraId="79D098B8" w14:textId="77777777" w:rsidR="006177EA" w:rsidRPr="006A64B8" w:rsidRDefault="006177EA" w:rsidP="006A64B8">
      <w:pPr>
        <w:jc w:val="both"/>
        <w:rPr>
          <w:rStyle w:val="Bedienungselement"/>
        </w:rPr>
      </w:pPr>
      <w:r>
        <w:rPr>
          <w:lang w:val="en-GB"/>
        </w:rPr>
        <w:t>Of course, you can also use the exported XML file to do your own further processing of the search results (e.g. by transforming them via an XSL stylesheet).</w:t>
      </w:r>
    </w:p>
    <w:p w14:paraId="527FB4CB" w14:textId="77777777" w:rsidR="006A64B8" w:rsidRPr="006A64B8" w:rsidRDefault="006A64B8" w:rsidP="006A64B8">
      <w:pPr>
        <w:jc w:val="center"/>
        <w:rPr>
          <w:lang w:val="en-GB"/>
        </w:rPr>
      </w:pPr>
    </w:p>
    <w:p w14:paraId="0847A398" w14:textId="77777777" w:rsidR="00B932C6" w:rsidRDefault="001F78C3" w:rsidP="002C658A">
      <w:pPr>
        <w:pStyle w:val="berschrift1"/>
        <w:rPr>
          <w:ins w:id="1051" w:author="Timm Lehmberg" w:date="2016-10-25T12:05:00Z"/>
          <w:lang w:val="en-GB"/>
        </w:rPr>
      </w:pPr>
      <w:bookmarkStart w:id="1052" w:name="_Toc468802729"/>
      <w:r>
        <w:rPr>
          <w:lang w:val="en-GB"/>
        </w:rPr>
        <w:t>3</w:t>
      </w:r>
      <w:r w:rsidR="002C658A">
        <w:rPr>
          <w:lang w:val="en-GB"/>
        </w:rPr>
        <w:t xml:space="preserve">. </w:t>
      </w:r>
      <w:r w:rsidR="00B932C6" w:rsidRPr="005E18B7">
        <w:rPr>
          <w:lang w:val="en-GB"/>
        </w:rPr>
        <w:t>SEARCH EXPRESSIONS</w:t>
      </w:r>
      <w:bookmarkEnd w:id="1052"/>
    </w:p>
    <w:p w14:paraId="1F995827" w14:textId="155C09D6" w:rsidR="00C04B70" w:rsidRPr="00C04B70" w:rsidRDefault="007D5832">
      <w:pPr>
        <w:rPr>
          <w:lang w:val="en-GB"/>
        </w:rPr>
        <w:pPrChange w:id="1053" w:author="Timm Lehmberg" w:date="2016-10-25T12:05:00Z">
          <w:pPr>
            <w:pStyle w:val="berschrift1"/>
          </w:pPr>
        </w:pPrChange>
      </w:pPr>
      <w:ins w:id="1054" w:author="Timm Lehmberg" w:date="2016-10-25T12:05:00Z">
        <w:r>
          <w:rPr>
            <w:lang w:val="en-GB"/>
          </w:rPr>
          <w:t>EXAKT</w:t>
        </w:r>
        <w:r w:rsidR="00C04B70">
          <w:rPr>
            <w:lang w:val="en-GB"/>
          </w:rPr>
          <w:t xml:space="preserve"> supports different forms of search expressions.</w:t>
        </w:r>
      </w:ins>
      <w:ins w:id="1055" w:author="Timm Lehmberg" w:date="2016-10-31T09:35:00Z">
        <w:r w:rsidR="005253B1">
          <w:rPr>
            <w:lang w:val="en-GB"/>
          </w:rPr>
          <w:t xml:space="preserve"> The </w:t>
        </w:r>
      </w:ins>
      <w:ins w:id="1056" w:author="Timm Lehmberg" w:date="2016-10-31T09:38:00Z">
        <w:r w:rsidR="005253B1">
          <w:rPr>
            <w:lang w:val="en-GB"/>
          </w:rPr>
          <w:t xml:space="preserve">types of searches differ </w:t>
        </w:r>
      </w:ins>
      <w:ins w:id="1057" w:author="Timm Lehmberg" w:date="2016-10-31T09:45:00Z">
        <w:r>
          <w:rPr>
            <w:lang w:val="en-GB"/>
          </w:rPr>
          <w:t xml:space="preserve">either </w:t>
        </w:r>
      </w:ins>
      <w:ins w:id="1058" w:author="Timm Lehmberg" w:date="2016-10-31T09:38:00Z">
        <w:r w:rsidR="005253B1">
          <w:rPr>
            <w:lang w:val="en-GB"/>
          </w:rPr>
          <w:t>in t</w:t>
        </w:r>
        <w:r>
          <w:rPr>
            <w:lang w:val="en-GB"/>
          </w:rPr>
          <w:t>he type of the search method or in</w:t>
        </w:r>
        <w:r w:rsidR="005253B1">
          <w:rPr>
            <w:lang w:val="en-GB"/>
          </w:rPr>
          <w:t xml:space="preserve"> the </w:t>
        </w:r>
      </w:ins>
      <w:ins w:id="1059" w:author="Timm Lehmberg" w:date="2016-10-31T09:42:00Z">
        <w:r>
          <w:rPr>
            <w:lang w:val="en-GB"/>
          </w:rPr>
          <w:t xml:space="preserve">area where the search </w:t>
        </w:r>
      </w:ins>
      <w:ins w:id="1060" w:author="Timm Lehmberg" w:date="2016-10-31T09:45:00Z">
        <w:r>
          <w:rPr>
            <w:lang w:val="en-GB"/>
          </w:rPr>
          <w:t xml:space="preserve">will be conducted. </w:t>
        </w:r>
      </w:ins>
      <w:ins w:id="1061" w:author="Timm Lehmberg" w:date="2016-10-31T09:49:00Z">
        <w:r>
          <w:rPr>
            <w:lang w:val="en-GB"/>
          </w:rPr>
          <w:t xml:space="preserve">The following two chapters will explain the main search methods that </w:t>
        </w:r>
      </w:ins>
      <w:ins w:id="1062" w:author="Timm Lehmberg" w:date="2016-10-31T09:50:00Z">
        <w:r w:rsidR="00D7245E">
          <w:rPr>
            <w:lang w:val="en-GB"/>
          </w:rPr>
          <w:t xml:space="preserve">are used in EXAKT, </w:t>
        </w:r>
      </w:ins>
      <w:ins w:id="1063" w:author="Timm Lehmberg" w:date="2016-10-31T09:52:00Z">
        <w:r w:rsidR="00D7245E">
          <w:rPr>
            <w:lang w:val="en-GB"/>
          </w:rPr>
          <w:t xml:space="preserve">whereas </w:t>
        </w:r>
      </w:ins>
      <w:ins w:id="1064" w:author="Timm Lehmberg" w:date="2016-10-31T09:50:00Z">
        <w:r w:rsidR="00D7245E" w:rsidRPr="00673120">
          <w:rPr>
            <w:lang w:val="en-GB"/>
          </w:rPr>
          <w:t xml:space="preserve">chapter </w:t>
        </w:r>
      </w:ins>
      <w:ins w:id="1065" w:author="Timm Lehmberg" w:date="2016-10-31T09:51:00Z">
        <w:r w:rsidR="00D7245E" w:rsidRPr="004F2F9D">
          <w:rPr>
            <w:lang w:val="en-GB"/>
          </w:rPr>
          <w:t>8</w:t>
        </w:r>
        <w:r w:rsidR="00D7245E" w:rsidRPr="00D7245E">
          <w:rPr>
            <w:lang w:val="en-GB"/>
            <w:rPrChange w:id="1066" w:author="Timm Lehmberg" w:date="2016-10-31T09:51:00Z">
              <w:rPr>
                <w:highlight w:val="yellow"/>
                <w:lang w:val="en-GB"/>
              </w:rPr>
            </w:rPrChange>
          </w:rPr>
          <w:t xml:space="preserve"> </w:t>
        </w:r>
      </w:ins>
      <w:ins w:id="1067" w:author="Timm Lehmberg" w:date="2016-10-31T09:53:00Z">
        <w:r w:rsidR="00D7245E">
          <w:rPr>
            <w:lang w:val="en-GB"/>
          </w:rPr>
          <w:t xml:space="preserve">will also </w:t>
        </w:r>
      </w:ins>
      <w:ins w:id="1068" w:author="Timm Lehmberg" w:date="2016-10-31T09:59:00Z">
        <w:r w:rsidR="006D1523">
          <w:rPr>
            <w:lang w:val="en-GB"/>
          </w:rPr>
          <w:t>discuss</w:t>
        </w:r>
      </w:ins>
      <w:ins w:id="1069" w:author="Timm Lehmberg" w:date="2016-10-31T09:53:00Z">
        <w:r w:rsidR="00D7245E">
          <w:rPr>
            <w:lang w:val="en-GB"/>
          </w:rPr>
          <w:t xml:space="preserve"> the different search areas.</w:t>
        </w:r>
      </w:ins>
    </w:p>
    <w:p w14:paraId="3F5BBB83" w14:textId="77777777" w:rsidR="001F78C3" w:rsidRDefault="001F78C3" w:rsidP="001F78C3">
      <w:pPr>
        <w:pStyle w:val="berschrift2"/>
        <w:rPr>
          <w:lang w:val="en-GB"/>
        </w:rPr>
      </w:pPr>
      <w:bookmarkStart w:id="1070" w:name="_Toc468802730"/>
      <w:r>
        <w:rPr>
          <w:lang w:val="en-GB"/>
        </w:rPr>
        <w:t>3.1</w:t>
      </w:r>
      <w:del w:id="1071" w:author="Anne Ferger" w:date="2016-11-01T13:37:00Z">
        <w:r w:rsidDel="00DE49FA">
          <w:rPr>
            <w:lang w:val="en-GB"/>
          </w:rPr>
          <w:delText>.</w:delText>
        </w:r>
      </w:del>
      <w:r>
        <w:rPr>
          <w:lang w:val="en-GB"/>
        </w:rPr>
        <w:t xml:space="preserve"> Regular Expressions</w:t>
      </w:r>
      <w:bookmarkEnd w:id="1070"/>
    </w:p>
    <w:p w14:paraId="3D355A65" w14:textId="77777777" w:rsidR="00B932C6" w:rsidRDefault="00B932C6" w:rsidP="002C658A">
      <w:pPr>
        <w:jc w:val="both"/>
        <w:rPr>
          <w:lang w:val="en-GB"/>
        </w:rPr>
      </w:pPr>
      <w:r>
        <w:rPr>
          <w:lang w:val="en-GB"/>
        </w:rPr>
        <w:t>Search expressions can be more than simple strings. In order to find complex patterns in the corpus, you can use regular expressions as search expressions. A regular expression is a text pattern consisting of ordinary characters and meta-characters which is matched against simple strings. Here are some examples:</w:t>
      </w:r>
    </w:p>
    <w:p w14:paraId="42D9AB4F" w14:textId="77777777" w:rsidR="00B932C6" w:rsidRDefault="00B932C6" w:rsidP="00B932C6">
      <w:pPr>
        <w:rPr>
          <w:lang w:val="en-GB"/>
        </w:rPr>
      </w:pPr>
    </w:p>
    <w:p w14:paraId="338DCEA4" w14:textId="77777777" w:rsidR="00B932C6" w:rsidRDefault="008F0858" w:rsidP="002C658A">
      <w:pPr>
        <w:numPr>
          <w:ilvl w:val="0"/>
          <w:numId w:val="11"/>
        </w:numPr>
        <w:jc w:val="both"/>
        <w:rPr>
          <w:lang w:val="en-GB"/>
        </w:rPr>
      </w:pPr>
      <w:r>
        <w:rPr>
          <w:lang w:val="en-GB"/>
        </w:rPr>
        <w:t xml:space="preserve">The pattern </w:t>
      </w:r>
      <w:r w:rsidR="00B932C6" w:rsidRPr="008F0858">
        <w:rPr>
          <w:rFonts w:ascii="Courier New" w:hAnsi="Courier New" w:cs="Courier New"/>
          <w:sz w:val="20"/>
          <w:szCs w:val="20"/>
          <w:lang w:val="en-GB"/>
        </w:rPr>
        <w:t>[Ww]as</w:t>
      </w:r>
      <w:r w:rsidR="00B932C6">
        <w:rPr>
          <w:lang w:val="en-GB"/>
        </w:rPr>
        <w:t xml:space="preserve"> will match the strings “was” and “Was”.</w:t>
      </w:r>
    </w:p>
    <w:p w14:paraId="623D345B" w14:textId="77777777" w:rsidR="00B932C6" w:rsidRPr="00B932C6" w:rsidRDefault="00B932C6" w:rsidP="002C658A">
      <w:pPr>
        <w:numPr>
          <w:ilvl w:val="0"/>
          <w:numId w:val="11"/>
        </w:numPr>
        <w:jc w:val="both"/>
      </w:pPr>
      <w:r w:rsidRPr="00B932C6">
        <w:t>The</w:t>
      </w:r>
      <w:r w:rsidR="008F0858">
        <w:t xml:space="preserve"> pattern </w:t>
      </w:r>
      <w:r w:rsidRPr="008F0858">
        <w:rPr>
          <w:rFonts w:ascii="Courier New" w:hAnsi="Courier New" w:cs="Courier New"/>
          <w:sz w:val="20"/>
          <w:szCs w:val="20"/>
        </w:rPr>
        <w:t>komm.{1,2}</w:t>
      </w:r>
      <w:r w:rsidRPr="00B932C6">
        <w:t xml:space="preserve"> will match “komme”, “kommst”, “kommen”, “komma”, “kommun” etc.</w:t>
      </w:r>
    </w:p>
    <w:p w14:paraId="610E6B89" w14:textId="77777777" w:rsidR="00B932C6" w:rsidRPr="00B932C6" w:rsidRDefault="00B932C6" w:rsidP="002C658A">
      <w:pPr>
        <w:numPr>
          <w:ilvl w:val="0"/>
          <w:numId w:val="11"/>
        </w:numPr>
        <w:jc w:val="both"/>
      </w:pPr>
      <w:r w:rsidRPr="00B932C6">
        <w:t xml:space="preserve">The pattern </w:t>
      </w:r>
      <w:r w:rsidRPr="008F0858">
        <w:rPr>
          <w:rFonts w:ascii="Courier New" w:hAnsi="Courier New" w:cs="Courier New"/>
          <w:sz w:val="20"/>
          <w:szCs w:val="20"/>
        </w:rPr>
        <w:t>([Ii]ch|[Dd]u)</w:t>
      </w:r>
      <w:r w:rsidRPr="00B932C6">
        <w:t xml:space="preserve"> will match “ich”, “Ich”, “du” and “Du”</w:t>
      </w:r>
    </w:p>
    <w:p w14:paraId="014056DE" w14:textId="77777777" w:rsidR="00B932C6" w:rsidRDefault="008F0858" w:rsidP="002C658A">
      <w:pPr>
        <w:numPr>
          <w:ilvl w:val="0"/>
          <w:numId w:val="11"/>
        </w:numPr>
        <w:jc w:val="both"/>
      </w:pPr>
      <w:r>
        <w:t xml:space="preserve">The pattern </w:t>
      </w:r>
      <w:r w:rsidR="00B932C6" w:rsidRPr="008F0858">
        <w:rPr>
          <w:rFonts w:ascii="Courier New" w:hAnsi="Courier New" w:cs="Courier New"/>
          <w:sz w:val="20"/>
          <w:szCs w:val="20"/>
        </w:rPr>
        <w:t>\bge[A-Za-z]+?t\b</w:t>
      </w:r>
      <w:r w:rsidR="00B932C6" w:rsidRPr="00B932C6">
        <w:t xml:space="preserve"> will match “gemacht”, “gesagt”, “gewusst”, “geht” etc.</w:t>
      </w:r>
    </w:p>
    <w:p w14:paraId="1C512BF0" w14:textId="77777777" w:rsidR="008F0858" w:rsidRDefault="008F0858" w:rsidP="008F0858">
      <w:pPr>
        <w:numPr>
          <w:ilvl w:val="0"/>
          <w:numId w:val="11"/>
        </w:numPr>
        <w:jc w:val="both"/>
        <w:rPr>
          <w:lang w:val="en-GB"/>
        </w:rPr>
      </w:pPr>
      <w:r w:rsidRPr="00FC0CBF">
        <w:rPr>
          <w:rFonts w:ascii="Courier New" w:hAnsi="Courier New" w:cs="Courier New"/>
          <w:lang w:val="en-GB"/>
        </w:rPr>
        <w:t>[Tt]h(is|at|ose|ese)</w:t>
      </w:r>
      <w:r>
        <w:rPr>
          <w:lang w:val="en-GB"/>
        </w:rPr>
        <w:t xml:space="preserve"> will match the words </w:t>
      </w:r>
      <w:r w:rsidRPr="00FC0CBF">
        <w:rPr>
          <w:i/>
          <w:lang w:val="en-GB"/>
        </w:rPr>
        <w:t>this, that, those</w:t>
      </w:r>
      <w:r>
        <w:rPr>
          <w:lang w:val="en-GB"/>
        </w:rPr>
        <w:t xml:space="preserve"> and </w:t>
      </w:r>
      <w:r w:rsidRPr="00FC0CBF">
        <w:rPr>
          <w:i/>
          <w:lang w:val="en-GB"/>
        </w:rPr>
        <w:t>these</w:t>
      </w:r>
      <w:r>
        <w:rPr>
          <w:lang w:val="en-GB"/>
        </w:rPr>
        <w:t xml:space="preserve"> and their capitalized variants.</w:t>
      </w:r>
    </w:p>
    <w:p w14:paraId="710F4CE2" w14:textId="77777777" w:rsidR="008F0858" w:rsidRDefault="008F0858" w:rsidP="008F0858">
      <w:pPr>
        <w:numPr>
          <w:ilvl w:val="0"/>
          <w:numId w:val="11"/>
        </w:numPr>
        <w:jc w:val="both"/>
        <w:rPr>
          <w:lang w:val="en-GB"/>
        </w:rPr>
      </w:pPr>
      <w:r w:rsidRPr="00A96CCA">
        <w:rPr>
          <w:rFonts w:ascii="Courier New" w:hAnsi="Courier New" w:cs="Courier New"/>
          <w:lang w:val="en-GB"/>
        </w:rPr>
        <w:t>\bin[a-z]+abl[ey]\b</w:t>
      </w:r>
      <w:r>
        <w:rPr>
          <w:lang w:val="en-GB"/>
        </w:rPr>
        <w:t xml:space="preserve"> will match words starting with </w:t>
      </w:r>
      <w:r w:rsidRPr="00A96CCA">
        <w:rPr>
          <w:i/>
          <w:lang w:val="en-GB"/>
        </w:rPr>
        <w:t>in</w:t>
      </w:r>
      <w:r>
        <w:rPr>
          <w:lang w:val="en-GB"/>
        </w:rPr>
        <w:t xml:space="preserve"> and ending in </w:t>
      </w:r>
      <w:r w:rsidRPr="00A96CCA">
        <w:rPr>
          <w:i/>
          <w:lang w:val="en-GB"/>
        </w:rPr>
        <w:t>able</w:t>
      </w:r>
      <w:r>
        <w:rPr>
          <w:lang w:val="en-GB"/>
        </w:rPr>
        <w:t xml:space="preserve"> or </w:t>
      </w:r>
      <w:r w:rsidRPr="00A96CCA">
        <w:rPr>
          <w:i/>
          <w:lang w:val="en-GB"/>
        </w:rPr>
        <w:t>ably</w:t>
      </w:r>
      <w:r>
        <w:rPr>
          <w:lang w:val="en-GB"/>
        </w:rPr>
        <w:t xml:space="preserve"> like </w:t>
      </w:r>
      <w:r w:rsidRPr="00A96CCA">
        <w:rPr>
          <w:i/>
          <w:lang w:val="en-GB"/>
        </w:rPr>
        <w:t>indisputable, indescribably, ineffable</w:t>
      </w:r>
      <w:r>
        <w:rPr>
          <w:i/>
          <w:lang w:val="en-GB"/>
        </w:rPr>
        <w:t>, indistinguishable</w:t>
      </w:r>
      <w:r>
        <w:rPr>
          <w:lang w:val="en-GB"/>
        </w:rPr>
        <w:t xml:space="preserve"> etc.</w:t>
      </w:r>
    </w:p>
    <w:p w14:paraId="7305765E" w14:textId="77777777" w:rsidR="008F0858" w:rsidRDefault="008F0858" w:rsidP="008F0858">
      <w:pPr>
        <w:numPr>
          <w:ilvl w:val="0"/>
          <w:numId w:val="11"/>
        </w:numPr>
        <w:jc w:val="both"/>
        <w:rPr>
          <w:lang w:val="en-GB"/>
        </w:rPr>
      </w:pPr>
      <w:r w:rsidRPr="00A96CCA">
        <w:rPr>
          <w:rFonts w:ascii="Courier New" w:hAnsi="Courier New" w:cs="Courier New"/>
          <w:lang w:val="en-GB"/>
        </w:rPr>
        <w:t>(\b[A-Za-z]+\b){3,3}\?</w:t>
      </w:r>
      <w:r>
        <w:rPr>
          <w:lang w:val="en-GB"/>
        </w:rPr>
        <w:t xml:space="preserve"> will match all sequences of three words followed by a question mark, i.e. the last three words of questions</w:t>
      </w:r>
    </w:p>
    <w:p w14:paraId="339AEAE9" w14:textId="77777777" w:rsidR="008F0858" w:rsidRPr="008F0858" w:rsidRDefault="008F0858" w:rsidP="008F0858">
      <w:pPr>
        <w:numPr>
          <w:ilvl w:val="0"/>
          <w:numId w:val="11"/>
        </w:numPr>
        <w:jc w:val="both"/>
        <w:rPr>
          <w:szCs w:val="22"/>
          <w:lang w:val="fr-FR"/>
        </w:rPr>
      </w:pPr>
      <w:r w:rsidRPr="008F0858">
        <w:rPr>
          <w:rFonts w:ascii="Courier New" w:hAnsi="Courier New" w:cs="Courier New"/>
          <w:sz w:val="20"/>
          <w:szCs w:val="20"/>
          <w:lang w:val="fr-FR"/>
        </w:rPr>
        <w:t>\btou(s|t|te|tes)\b</w:t>
      </w:r>
      <w:r w:rsidRPr="00774A66">
        <w:rPr>
          <w:szCs w:val="22"/>
          <w:lang w:val="fr-FR"/>
        </w:rPr>
        <w:t xml:space="preserve"> </w:t>
      </w:r>
      <w:r>
        <w:rPr>
          <w:szCs w:val="22"/>
          <w:lang w:val="fr-FR"/>
        </w:rPr>
        <w:t xml:space="preserve">will match the </w:t>
      </w:r>
      <w:r w:rsidR="000855AB">
        <w:rPr>
          <w:szCs w:val="22"/>
          <w:lang w:val="fr-FR"/>
        </w:rPr>
        <w:t xml:space="preserve">French quantifier </w:t>
      </w:r>
      <w:r>
        <w:rPr>
          <w:szCs w:val="22"/>
          <w:lang w:val="fr-FR"/>
        </w:rPr>
        <w:t xml:space="preserve">words </w:t>
      </w:r>
      <w:r w:rsidRPr="00774A66">
        <w:rPr>
          <w:i/>
          <w:szCs w:val="22"/>
          <w:lang w:val="fr-FR"/>
        </w:rPr>
        <w:t>tous</w:t>
      </w:r>
      <w:r>
        <w:rPr>
          <w:szCs w:val="22"/>
          <w:lang w:val="fr-FR"/>
        </w:rPr>
        <w:t xml:space="preserve">, </w:t>
      </w:r>
      <w:r w:rsidRPr="00774A66">
        <w:rPr>
          <w:i/>
          <w:szCs w:val="22"/>
          <w:lang w:val="fr-FR"/>
        </w:rPr>
        <w:t>tout</w:t>
      </w:r>
      <w:r>
        <w:rPr>
          <w:szCs w:val="22"/>
          <w:lang w:val="fr-FR"/>
        </w:rPr>
        <w:t xml:space="preserve">, </w:t>
      </w:r>
      <w:r w:rsidRPr="00774A66">
        <w:rPr>
          <w:i/>
          <w:szCs w:val="22"/>
          <w:lang w:val="fr-FR"/>
        </w:rPr>
        <w:t>toute</w:t>
      </w:r>
      <w:r>
        <w:rPr>
          <w:szCs w:val="22"/>
          <w:lang w:val="fr-FR"/>
        </w:rPr>
        <w:t xml:space="preserve"> et </w:t>
      </w:r>
      <w:r w:rsidRPr="00774A66">
        <w:rPr>
          <w:i/>
          <w:szCs w:val="22"/>
          <w:lang w:val="fr-FR"/>
        </w:rPr>
        <w:t>toutes</w:t>
      </w:r>
    </w:p>
    <w:p w14:paraId="5932C2BC" w14:textId="77777777" w:rsidR="008F0858" w:rsidRDefault="008F0858" w:rsidP="008F0858">
      <w:pPr>
        <w:numPr>
          <w:ilvl w:val="0"/>
          <w:numId w:val="11"/>
        </w:numPr>
        <w:jc w:val="both"/>
        <w:rPr>
          <w:ins w:id="1072" w:author="Timm Lehmberg" w:date="2016-11-07T12:41:00Z"/>
          <w:szCs w:val="22"/>
          <w:lang w:val="fr-FR"/>
        </w:rPr>
      </w:pPr>
      <w:r w:rsidRPr="008F0858">
        <w:rPr>
          <w:rFonts w:ascii="Courier New" w:hAnsi="Courier New" w:cs="Courier New"/>
          <w:sz w:val="20"/>
          <w:szCs w:val="20"/>
          <w:lang w:val="fr-FR"/>
        </w:rPr>
        <w:t> \b([MmTtSs](a|on|es)|[Ll]eur(s)?|[VvNn](os|ôtre))\b</w:t>
      </w:r>
      <w:r w:rsidRPr="00774A66">
        <w:rPr>
          <w:szCs w:val="22"/>
          <w:lang w:val="fr-FR"/>
        </w:rPr>
        <w:t> </w:t>
      </w:r>
      <w:r>
        <w:rPr>
          <w:szCs w:val="22"/>
          <w:lang w:val="fr-FR"/>
        </w:rPr>
        <w:t>will match all French possessive pronouns (</w:t>
      </w:r>
      <w:r w:rsidRPr="00774A66">
        <w:rPr>
          <w:i/>
          <w:szCs w:val="22"/>
          <w:lang w:val="fr-FR"/>
        </w:rPr>
        <w:t>mon, ma, mes, ton, ta, tes</w:t>
      </w:r>
      <w:r>
        <w:rPr>
          <w:szCs w:val="22"/>
          <w:lang w:val="fr-FR"/>
        </w:rPr>
        <w:t xml:space="preserve"> etc.) </w:t>
      </w:r>
    </w:p>
    <w:p w14:paraId="62FBA5CE" w14:textId="213BDC3B" w:rsidR="009B0C2F" w:rsidRPr="008F0858" w:rsidRDefault="009B0C2F" w:rsidP="008F0858">
      <w:pPr>
        <w:numPr>
          <w:ilvl w:val="0"/>
          <w:numId w:val="11"/>
        </w:numPr>
        <w:jc w:val="both"/>
        <w:rPr>
          <w:szCs w:val="22"/>
          <w:lang w:val="fr-FR"/>
        </w:rPr>
      </w:pPr>
      <w:ins w:id="1073" w:author="Timm Lehmberg" w:date="2016-11-07T12:43:00Z">
        <w:r>
          <w:rPr>
            <w:szCs w:val="22"/>
            <w:lang w:val="fr-FR"/>
          </w:rPr>
          <w:t xml:space="preserve">The pattern </w:t>
        </w:r>
      </w:ins>
      <w:ins w:id="1074" w:author="Timm Lehmberg" w:date="2016-11-07T12:42:00Z">
        <w:r>
          <w:rPr>
            <w:szCs w:val="22"/>
            <w:lang w:val="fr-FR"/>
          </w:rPr>
          <w:t>^.*$</w:t>
        </w:r>
      </w:ins>
      <w:ins w:id="1075" w:author="Timm Lehmberg" w:date="2016-11-07T12:43:00Z">
        <w:r>
          <w:rPr>
            <w:szCs w:val="22"/>
            <w:lang w:val="fr-FR"/>
          </w:rPr>
          <w:t xml:space="preserve"> will match </w:t>
        </w:r>
      </w:ins>
      <w:ins w:id="1076" w:author="Timm Lehmberg" w:date="2016-11-07T12:48:00Z">
        <w:r>
          <w:rPr>
            <w:szCs w:val="22"/>
            <w:lang w:val="fr-FR"/>
          </w:rPr>
          <w:t xml:space="preserve">every event </w:t>
        </w:r>
      </w:ins>
      <w:ins w:id="1077" w:author="Timm Lehmberg" w:date="2016-11-07T12:50:00Z">
        <w:r>
          <w:rPr>
            <w:szCs w:val="22"/>
            <w:lang w:val="fr-FR"/>
          </w:rPr>
          <w:t>of the transcription</w:t>
        </w:r>
      </w:ins>
    </w:p>
    <w:p w14:paraId="0B659B30" w14:textId="77777777" w:rsidR="008F0858" w:rsidRPr="008F0858" w:rsidRDefault="008F0858" w:rsidP="008F0858">
      <w:pPr>
        <w:jc w:val="both"/>
        <w:rPr>
          <w:lang w:val="fr-FR"/>
        </w:rPr>
      </w:pPr>
    </w:p>
    <w:p w14:paraId="53FF41B3" w14:textId="77777777" w:rsidR="00B932C6" w:rsidRPr="008F0858" w:rsidRDefault="00B932C6" w:rsidP="00B932C6">
      <w:pPr>
        <w:rPr>
          <w:lang w:val="fr-FR"/>
        </w:rPr>
      </w:pPr>
    </w:p>
    <w:p w14:paraId="028851E3" w14:textId="1163B4AE" w:rsidR="008F0858" w:rsidRDefault="00B932C6" w:rsidP="002C658A">
      <w:pPr>
        <w:jc w:val="both"/>
        <w:rPr>
          <w:lang w:val="en-GB"/>
        </w:rPr>
      </w:pPr>
      <w:r w:rsidRPr="00B932C6">
        <w:rPr>
          <w:lang w:val="en-GB"/>
        </w:rPr>
        <w:t xml:space="preserve">By combining regular expressions </w:t>
      </w:r>
      <w:r>
        <w:rPr>
          <w:lang w:val="en-GB"/>
        </w:rPr>
        <w:t>in various ways, you can formulate rather complex queries w</w:t>
      </w:r>
      <w:r w:rsidR="005E18B7">
        <w:rPr>
          <w:lang w:val="en-GB"/>
        </w:rPr>
        <w:t xml:space="preserve">ith them. </w:t>
      </w:r>
      <w:r w:rsidR="008F0858">
        <w:rPr>
          <w:lang w:val="en-GB"/>
        </w:rPr>
        <w:t>Useful as they are, regular expressions are not very easy to learn. There are very many books and websites explaining regular expressions. We recommend that you consult at least one of those and use it as a reference when working with EXAKT.</w:t>
      </w:r>
    </w:p>
    <w:p w14:paraId="42BA2D7C" w14:textId="77777777" w:rsidR="008F0858" w:rsidRDefault="008F0858" w:rsidP="002C658A">
      <w:pPr>
        <w:jc w:val="both"/>
        <w:rPr>
          <w:lang w:val="en-GB"/>
        </w:rPr>
      </w:pPr>
    </w:p>
    <w:p w14:paraId="7B6FB47A" w14:textId="77777777" w:rsidR="00B932C6" w:rsidRDefault="000E30B2" w:rsidP="002C658A">
      <w:pPr>
        <w:jc w:val="both"/>
        <w:rPr>
          <w:lang w:val="en-GB"/>
        </w:rPr>
      </w:pPr>
      <w:r>
        <w:rPr>
          <w:lang w:val="en-GB"/>
        </w:rPr>
        <w:t>For those not afraid of formal specifications, t</w:t>
      </w:r>
      <w:r w:rsidR="005E18B7">
        <w:rPr>
          <w:lang w:val="en-GB"/>
        </w:rPr>
        <w:t>he exact syntax and usage of regular expressions is explained at</w:t>
      </w:r>
      <w:r>
        <w:rPr>
          <w:lang w:val="en-GB"/>
        </w:rPr>
        <w:t>:</w:t>
      </w:r>
    </w:p>
    <w:p w14:paraId="076BB9A4" w14:textId="77777777" w:rsidR="005E18B7" w:rsidRDefault="005E18B7" w:rsidP="00B932C6">
      <w:pPr>
        <w:rPr>
          <w:lang w:val="en-GB"/>
        </w:rPr>
      </w:pPr>
    </w:p>
    <w:commentRangeStart w:id="1078"/>
    <w:p w14:paraId="4ABD6BDE" w14:textId="77777777" w:rsidR="005E18B7" w:rsidRDefault="00AB41D2" w:rsidP="00B932C6">
      <w:pPr>
        <w:rPr>
          <w:lang w:val="en-GB"/>
        </w:rPr>
      </w:pPr>
      <w:r>
        <w:fldChar w:fldCharType="begin"/>
      </w:r>
      <w:r w:rsidRPr="00AB41D2">
        <w:rPr>
          <w:lang w:val="en-GB"/>
          <w:rPrChange w:id="1079" w:author="Karolina Kaminska" w:date="2016-10-20T11:59:00Z">
            <w:rPr/>
          </w:rPrChange>
        </w:rPr>
        <w:instrText xml:space="preserve"> HYPERLINK "http://java.sun.com/javase/6/docs/api/java/util/regex/Pattern.html" </w:instrText>
      </w:r>
      <w:r>
        <w:fldChar w:fldCharType="separate"/>
      </w:r>
      <w:r w:rsidR="005E18B7" w:rsidRPr="00B62190">
        <w:rPr>
          <w:rStyle w:val="Hyperlink"/>
          <w:lang w:val="en-GB"/>
        </w:rPr>
        <w:t>http://java.sun.com/javase/6/docs/api/java/util/regex/Pattern.html</w:t>
      </w:r>
      <w:r>
        <w:rPr>
          <w:rStyle w:val="Hyperlink"/>
          <w:lang w:val="en-GB"/>
        </w:rPr>
        <w:fldChar w:fldCharType="end"/>
      </w:r>
      <w:commentRangeEnd w:id="1078"/>
      <w:r w:rsidR="00CC0CF6">
        <w:rPr>
          <w:rStyle w:val="Kommentarzeichen"/>
        </w:rPr>
        <w:commentReference w:id="1078"/>
      </w:r>
    </w:p>
    <w:p w14:paraId="5FE012B1" w14:textId="77777777" w:rsidR="00F530D1" w:rsidRDefault="00F530D1" w:rsidP="00F530D1">
      <w:pPr>
        <w:jc w:val="both"/>
        <w:rPr>
          <w:lang w:val="en-GB"/>
        </w:rPr>
      </w:pPr>
    </w:p>
    <w:p w14:paraId="3239F17C" w14:textId="3447AB4B" w:rsidR="00F530D1" w:rsidRDefault="008F0858" w:rsidP="00F530D1">
      <w:pPr>
        <w:jc w:val="both"/>
        <w:rPr>
          <w:lang w:val="en-GB"/>
        </w:rPr>
      </w:pPr>
      <w:r>
        <w:rPr>
          <w:lang w:val="en-GB"/>
        </w:rPr>
        <w:br w:type="page"/>
      </w:r>
      <w:r w:rsidR="00F530D1">
        <w:rPr>
          <w:lang w:val="en-GB"/>
        </w:rPr>
        <w:t xml:space="preserve">EXAKT provides help for working with regular expression in several places. The simplest is a context menu in the search expression text field which lists some commonly used </w:t>
      </w:r>
      <w:r>
        <w:rPr>
          <w:lang w:val="en-GB"/>
        </w:rPr>
        <w:t xml:space="preserve">meta-characters. </w:t>
      </w:r>
      <w:ins w:id="1080" w:author="Timm Lehmberg" w:date="2016-10-26T13:39:00Z">
        <w:r w:rsidR="007D0D0F">
          <w:rPr>
            <w:lang w:val="en-GB"/>
          </w:rPr>
          <w:t>To open it, right click in</w:t>
        </w:r>
      </w:ins>
      <w:ins w:id="1081" w:author="Timm Lehmberg" w:date="2016-10-26T13:40:00Z">
        <w:r w:rsidR="007D0D0F">
          <w:rPr>
            <w:lang w:val="en-GB"/>
          </w:rPr>
          <w:t>to</w:t>
        </w:r>
      </w:ins>
      <w:ins w:id="1082" w:author="Timm Lehmberg" w:date="2016-10-26T13:39:00Z">
        <w:r w:rsidR="00CA05DA">
          <w:rPr>
            <w:lang w:val="en-GB"/>
          </w:rPr>
          <w:t xml:space="preserve"> the</w:t>
        </w:r>
        <w:r w:rsidR="007D0D0F">
          <w:rPr>
            <w:lang w:val="en-GB"/>
          </w:rPr>
          <w:t xml:space="preserve"> </w:t>
        </w:r>
      </w:ins>
      <w:ins w:id="1083" w:author="Timm Lehmberg" w:date="2016-10-26T14:00:00Z">
        <w:r w:rsidR="008B6411">
          <w:rPr>
            <w:lang w:val="en-GB"/>
          </w:rPr>
          <w:t>search expression text field</w:t>
        </w:r>
      </w:ins>
      <w:ins w:id="1084" w:author="Timm Lehmberg" w:date="2016-10-26T13:40:00Z">
        <w:r w:rsidR="007D0D0F">
          <w:rPr>
            <w:lang w:val="en-GB"/>
          </w:rPr>
          <w:t xml:space="preserve">. </w:t>
        </w:r>
      </w:ins>
      <w:r>
        <w:rPr>
          <w:lang w:val="en-GB"/>
        </w:rPr>
        <w:t>Choose any entry in that context menu to paste the respective character into the search expression text field.</w:t>
      </w:r>
    </w:p>
    <w:p w14:paraId="354AF3B4" w14:textId="02560B6D" w:rsidR="00CA05DA" w:rsidRDefault="00044D13">
      <w:pPr>
        <w:jc w:val="center"/>
        <w:rPr>
          <w:ins w:id="1085" w:author="Karolina Kaminska" w:date="2016-10-19T17:58:00Z"/>
          <w:lang w:val="en-GB"/>
        </w:rPr>
        <w:pPrChange w:id="1086" w:author="Timm Lehmberg" w:date="2016-10-26T13:41:00Z">
          <w:pPr/>
        </w:pPrChange>
      </w:pPr>
      <w:ins w:id="1087" w:author="Karolina Kaminska" w:date="2016-10-19T17:58:00Z">
        <w:del w:id="1088" w:author="Timm Lehmberg" w:date="2016-10-26T13:41:00Z">
          <w:r w:rsidRPr="001655D2" w:rsidDel="00CA05DA">
            <w:rPr>
              <w:lang w:val="en-GB"/>
            </w:rPr>
            <w:delText>***SCRE</w:delText>
          </w:r>
          <w:r w:rsidDel="00CA05DA">
            <w:rPr>
              <w:lang w:val="en-GB"/>
            </w:rPr>
            <w:delText>ENSHOT</w:delText>
          </w:r>
        </w:del>
      </w:ins>
      <w:ins w:id="1089" w:author="Timm Lehmberg" w:date="2016-10-26T13:41:00Z">
        <w:r w:rsidR="00CA05DA" w:rsidRPr="00CA05DA">
          <w:rPr>
            <w:noProof/>
          </w:rPr>
          <w:drawing>
            <wp:inline distT="0" distB="0" distL="0" distR="0" wp14:anchorId="60DC3E5A" wp14:editId="557C1615">
              <wp:extent cx="3599155" cy="2667000"/>
              <wp:effectExtent l="0" t="0" r="1905"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02047" cy="2669143"/>
                      </a:xfrm>
                      <a:prstGeom prst="rect">
                        <a:avLst/>
                      </a:prstGeom>
                    </pic:spPr>
                  </pic:pic>
                </a:graphicData>
              </a:graphic>
            </wp:inline>
          </w:drawing>
        </w:r>
      </w:ins>
    </w:p>
    <w:p w14:paraId="22FA806D" w14:textId="2B894938" w:rsidR="006A64B8" w:rsidRDefault="006A64B8" w:rsidP="00F530D1">
      <w:pPr>
        <w:jc w:val="both"/>
        <w:rPr>
          <w:lang w:val="en-GB"/>
        </w:rPr>
      </w:pPr>
    </w:p>
    <w:p w14:paraId="7F1DA23F" w14:textId="102593A4" w:rsidR="00F530D1" w:rsidDel="00CA05DA" w:rsidRDefault="00766D1E" w:rsidP="006A64B8">
      <w:pPr>
        <w:jc w:val="center"/>
        <w:rPr>
          <w:del w:id="1090" w:author="Timm Lehmberg" w:date="2016-10-26T13:41:00Z"/>
          <w:lang w:val="en-GB"/>
        </w:rPr>
      </w:pPr>
      <w:del w:id="1091" w:author="Timm Lehmberg" w:date="2016-10-26T13:41:00Z">
        <w:r w:rsidDel="00CA05DA">
          <w:rPr>
            <w:noProof/>
          </w:rPr>
          <w:drawing>
            <wp:inline distT="0" distB="0" distL="0" distR="0" wp14:anchorId="7022B695" wp14:editId="0C9DB780">
              <wp:extent cx="3609975" cy="2686050"/>
              <wp:effectExtent l="0" t="0" r="9525" b="0"/>
              <wp:docPr id="29"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09975" cy="2686050"/>
                      </a:xfrm>
                      <a:prstGeom prst="rect">
                        <a:avLst/>
                      </a:prstGeom>
                      <a:noFill/>
                      <a:ln>
                        <a:noFill/>
                      </a:ln>
                    </pic:spPr>
                  </pic:pic>
                </a:graphicData>
              </a:graphic>
            </wp:inline>
          </w:drawing>
        </w:r>
      </w:del>
    </w:p>
    <w:p w14:paraId="2EE6441F" w14:textId="77777777" w:rsidR="008F0858" w:rsidRDefault="008F0858">
      <w:pPr>
        <w:jc w:val="center"/>
        <w:rPr>
          <w:lang w:val="en-GB"/>
        </w:rPr>
        <w:pPrChange w:id="1092" w:author="Timm Lehmberg" w:date="2016-10-26T13:41:00Z">
          <w:pPr/>
        </w:pPrChange>
      </w:pPr>
    </w:p>
    <w:p w14:paraId="52D02F34" w14:textId="77777777" w:rsidR="008F0858" w:rsidRDefault="008F0858" w:rsidP="008F0858">
      <w:pPr>
        <w:rPr>
          <w:ins w:id="1093" w:author="Timm Lehmberg" w:date="2016-10-26T14:03:00Z"/>
          <w:lang w:val="en-GB"/>
        </w:rPr>
      </w:pPr>
      <w:r>
        <w:rPr>
          <w:lang w:val="en-GB"/>
        </w:rPr>
        <w:t xml:space="preserve">If you click on the </w:t>
      </w:r>
      <w:r w:rsidRPr="00D45B34">
        <w:rPr>
          <w:rStyle w:val="Menufunction"/>
          <w:szCs w:val="20"/>
          <w:lang w:val="en-US" w:eastAsia="en-US"/>
          <w:rPrChange w:id="1094" w:author="Karolina Kaminska" w:date="2016-10-19T12:19:00Z">
            <w:rPr>
              <w:b/>
              <w:bCs/>
              <w:color w:val="0000FF"/>
              <w:lang w:val="en-GB"/>
            </w:rPr>
          </w:rPrChange>
        </w:rPr>
        <w:t>Search</w:t>
      </w:r>
      <w:r>
        <w:rPr>
          <w:lang w:val="en-GB"/>
        </w:rPr>
        <w:t xml:space="preserve"> button to the left of the search expression text field, a dialog will come up which helps you to formulate some commonly used types of regular expression.</w:t>
      </w:r>
    </w:p>
    <w:p w14:paraId="7CC84A6E" w14:textId="77777777" w:rsidR="008B6411" w:rsidRDefault="008B6411" w:rsidP="008F0858">
      <w:pPr>
        <w:rPr>
          <w:lang w:val="en-GB"/>
        </w:rPr>
      </w:pPr>
    </w:p>
    <w:p w14:paraId="17AFC4D8" w14:textId="19EC0C0F" w:rsidR="00044D13" w:rsidDel="008B6411" w:rsidRDefault="00044D13" w:rsidP="00044D13">
      <w:pPr>
        <w:rPr>
          <w:ins w:id="1095" w:author="Karolina Kaminska" w:date="2016-10-19T17:58:00Z"/>
          <w:del w:id="1096" w:author="Timm Lehmberg" w:date="2016-10-26T14:01:00Z"/>
          <w:lang w:val="en-GB"/>
        </w:rPr>
      </w:pPr>
      <w:ins w:id="1097" w:author="Karolina Kaminska" w:date="2016-10-19T17:58:00Z">
        <w:del w:id="1098" w:author="Timm Lehmberg" w:date="2016-10-26T14:01:00Z">
          <w:r w:rsidRPr="001655D2" w:rsidDel="008B6411">
            <w:rPr>
              <w:lang w:val="en-GB"/>
            </w:rPr>
            <w:delText>***SCRE</w:delText>
          </w:r>
          <w:r w:rsidDel="008B6411">
            <w:rPr>
              <w:lang w:val="en-GB"/>
            </w:rPr>
            <w:delText>ENSHOT</w:delText>
          </w:r>
        </w:del>
      </w:ins>
    </w:p>
    <w:p w14:paraId="4D1F5BF9" w14:textId="745F0824" w:rsidR="008F0858" w:rsidRDefault="008B6411" w:rsidP="008F0858">
      <w:pPr>
        <w:rPr>
          <w:lang w:val="en-GB"/>
        </w:rPr>
      </w:pPr>
      <w:ins w:id="1099" w:author="Timm Lehmberg" w:date="2016-10-26T14:03:00Z">
        <w:r w:rsidRPr="008B6411">
          <w:rPr>
            <w:noProof/>
          </w:rPr>
          <w:drawing>
            <wp:inline distT="0" distB="0" distL="0" distR="0" wp14:anchorId="7B4D7BF6" wp14:editId="669986A6">
              <wp:extent cx="5760720" cy="3046730"/>
              <wp:effectExtent l="0" t="0" r="0" b="1270"/>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046730"/>
                      </a:xfrm>
                      <a:prstGeom prst="rect">
                        <a:avLst/>
                      </a:prstGeom>
                    </pic:spPr>
                  </pic:pic>
                </a:graphicData>
              </a:graphic>
            </wp:inline>
          </w:drawing>
        </w:r>
        <w:r w:rsidRPr="008B6411">
          <w:rPr>
            <w:lang w:val="en-GB"/>
          </w:rPr>
          <w:t xml:space="preserve"> </w:t>
        </w:r>
      </w:ins>
    </w:p>
    <w:p w14:paraId="47184090" w14:textId="45C46010" w:rsidR="008F0858" w:rsidRPr="008F0858" w:rsidDel="008B6411" w:rsidRDefault="00766D1E">
      <w:pPr>
        <w:rPr>
          <w:del w:id="1100" w:author="Timm Lehmberg" w:date="2016-10-26T14:04:00Z"/>
          <w:lang w:val="en-GB"/>
        </w:rPr>
        <w:pPrChange w:id="1101" w:author="Timm Lehmberg" w:date="2016-10-26T14:04:00Z">
          <w:pPr>
            <w:jc w:val="center"/>
          </w:pPr>
        </w:pPrChange>
      </w:pPr>
      <w:del w:id="1102" w:author="Timm Lehmberg" w:date="2016-10-26T14:03:00Z">
        <w:r w:rsidDel="008B6411">
          <w:rPr>
            <w:noProof/>
          </w:rPr>
          <w:drawing>
            <wp:inline distT="0" distB="0" distL="0" distR="0" wp14:anchorId="2B78F374" wp14:editId="19A6208E">
              <wp:extent cx="5534025" cy="3790950"/>
              <wp:effectExtent l="0" t="0" r="9525" b="0"/>
              <wp:docPr id="30" name="Bild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34025" cy="3790950"/>
                      </a:xfrm>
                      <a:prstGeom prst="rect">
                        <a:avLst/>
                      </a:prstGeom>
                      <a:noFill/>
                      <a:ln>
                        <a:noFill/>
                      </a:ln>
                    </pic:spPr>
                  </pic:pic>
                </a:graphicData>
              </a:graphic>
            </wp:inline>
          </w:drawing>
        </w:r>
      </w:del>
    </w:p>
    <w:p w14:paraId="0871BDBE" w14:textId="77777777" w:rsidR="008F0858" w:rsidRDefault="008F0858" w:rsidP="008F0858">
      <w:pPr>
        <w:rPr>
          <w:lang w:val="en-GB"/>
        </w:rPr>
      </w:pPr>
    </w:p>
    <w:p w14:paraId="0E88C4F2" w14:textId="77777777" w:rsidR="00B43689" w:rsidRDefault="00B43689" w:rsidP="008F0858">
      <w:pPr>
        <w:rPr>
          <w:lang w:val="en-GB"/>
        </w:rPr>
      </w:pPr>
      <w:r>
        <w:rPr>
          <w:lang w:val="en-GB"/>
        </w:rPr>
        <w:t>For example, if you want to look for all words starting with “in” or “on”, you could proceed as follows:</w:t>
      </w:r>
    </w:p>
    <w:p w14:paraId="2FF81DC1" w14:textId="77777777" w:rsidR="00B43689" w:rsidRDefault="00B43689" w:rsidP="008F0858">
      <w:pPr>
        <w:rPr>
          <w:lang w:val="en-GB"/>
        </w:rPr>
      </w:pPr>
    </w:p>
    <w:p w14:paraId="5C9A4489" w14:textId="77777777" w:rsidR="00B43689" w:rsidRDefault="00B43689" w:rsidP="00B43689">
      <w:pPr>
        <w:numPr>
          <w:ilvl w:val="0"/>
          <w:numId w:val="14"/>
        </w:numPr>
        <w:rPr>
          <w:lang w:val="en-GB"/>
        </w:rPr>
      </w:pPr>
      <w:r>
        <w:rPr>
          <w:lang w:val="en-GB"/>
        </w:rPr>
        <w:t xml:space="preserve">Choose the </w:t>
      </w:r>
      <w:r w:rsidRPr="00D45B34">
        <w:rPr>
          <w:rStyle w:val="Menufunction"/>
          <w:szCs w:val="20"/>
          <w:lang w:val="en-US" w:eastAsia="en-US"/>
          <w:rPrChange w:id="1103" w:author="Karolina Kaminska" w:date="2016-10-19T12:19:00Z">
            <w:rPr>
              <w:rStyle w:val="Bedienungselement"/>
            </w:rPr>
          </w:rPrChange>
        </w:rPr>
        <w:t>Alphabet</w:t>
      </w:r>
      <w:r>
        <w:rPr>
          <w:lang w:val="en-GB"/>
        </w:rPr>
        <w:t xml:space="preserve"> you want to work with. The default is the English alphabet with the letters a-z and their capitalized variants. Other alphabets have additional characters, e.g. German has the Umlauts </w:t>
      </w:r>
      <w:r w:rsidRPr="00B43689">
        <w:rPr>
          <w:b/>
          <w:lang w:val="en-GB"/>
        </w:rPr>
        <w:t>ä</w:t>
      </w:r>
      <w:r>
        <w:rPr>
          <w:lang w:val="en-GB"/>
        </w:rPr>
        <w:t xml:space="preserve">, </w:t>
      </w:r>
      <w:r w:rsidRPr="00B43689">
        <w:rPr>
          <w:b/>
          <w:lang w:val="en-GB"/>
        </w:rPr>
        <w:t>ö</w:t>
      </w:r>
      <w:r>
        <w:rPr>
          <w:lang w:val="en-GB"/>
        </w:rPr>
        <w:t xml:space="preserve"> and </w:t>
      </w:r>
      <w:r w:rsidRPr="00B43689">
        <w:rPr>
          <w:b/>
          <w:lang w:val="en-GB"/>
        </w:rPr>
        <w:t>ü</w:t>
      </w:r>
      <w:r>
        <w:rPr>
          <w:lang w:val="en-GB"/>
        </w:rPr>
        <w:t xml:space="preserve"> and the “sharp s” </w:t>
      </w:r>
      <w:r w:rsidRPr="00B43689">
        <w:rPr>
          <w:b/>
          <w:lang w:val="en-GB"/>
        </w:rPr>
        <w:t>ß</w:t>
      </w:r>
      <w:r>
        <w:rPr>
          <w:lang w:val="en-GB"/>
        </w:rPr>
        <w:t>.</w:t>
      </w:r>
    </w:p>
    <w:p w14:paraId="25442A4A" w14:textId="77777777" w:rsidR="00B43689" w:rsidRDefault="00B43689" w:rsidP="00B43689">
      <w:pPr>
        <w:numPr>
          <w:ilvl w:val="0"/>
          <w:numId w:val="14"/>
        </w:numPr>
        <w:rPr>
          <w:lang w:val="en-GB"/>
        </w:rPr>
      </w:pPr>
      <w:r>
        <w:rPr>
          <w:lang w:val="en-GB"/>
        </w:rPr>
        <w:t xml:space="preserve">enter the string “in” in the field </w:t>
      </w:r>
      <w:r w:rsidRPr="00D45B34">
        <w:rPr>
          <w:rStyle w:val="Menufunction"/>
          <w:szCs w:val="20"/>
          <w:lang w:val="en-US" w:eastAsia="en-US"/>
          <w:rPrChange w:id="1104" w:author="Karolina Kaminska" w:date="2016-10-19T12:19:00Z">
            <w:rPr>
              <w:rStyle w:val="Bedienungselement"/>
            </w:rPr>
          </w:rPrChange>
        </w:rPr>
        <w:t>Word starts with:</w:t>
      </w:r>
      <w:r>
        <w:rPr>
          <w:rStyle w:val="Bedienungselement"/>
        </w:rPr>
        <w:t xml:space="preserve"> </w:t>
      </w:r>
      <w:r>
        <w:rPr>
          <w:lang w:val="en-GB"/>
        </w:rPr>
        <w:t xml:space="preserve">and press the button with the exclamation mark </w:t>
      </w:r>
      <w:r w:rsidRPr="00D45B34">
        <w:rPr>
          <w:rStyle w:val="Menufunction"/>
          <w:szCs w:val="20"/>
          <w:lang w:val="en-US" w:eastAsia="en-US"/>
          <w:rPrChange w:id="1105" w:author="Karolina Kaminska" w:date="2016-10-19T12:19:00Z">
            <w:rPr>
              <w:rStyle w:val="Bedienungselement"/>
            </w:rPr>
          </w:rPrChange>
        </w:rPr>
        <w:t>!</w:t>
      </w:r>
    </w:p>
    <w:p w14:paraId="43172FA6" w14:textId="77777777" w:rsidR="00B43689" w:rsidRDefault="00B43689" w:rsidP="00B43689">
      <w:pPr>
        <w:numPr>
          <w:ilvl w:val="0"/>
          <w:numId w:val="14"/>
        </w:numPr>
        <w:rPr>
          <w:lang w:val="en-GB"/>
        </w:rPr>
      </w:pPr>
      <w:r>
        <w:rPr>
          <w:lang w:val="en-GB"/>
        </w:rPr>
        <w:t xml:space="preserve">press the button </w:t>
      </w:r>
      <w:r w:rsidRPr="00D45B34">
        <w:rPr>
          <w:rStyle w:val="Menufunction"/>
          <w:szCs w:val="20"/>
          <w:lang w:val="en-US" w:eastAsia="en-US"/>
          <w:rPrChange w:id="1106" w:author="Karolina Kaminska" w:date="2016-10-19T12:19:00Z">
            <w:rPr>
              <w:rStyle w:val="Bedienungselement"/>
            </w:rPr>
          </w:rPrChange>
        </w:rPr>
        <w:t>OR</w:t>
      </w:r>
    </w:p>
    <w:p w14:paraId="6B8BDA2E" w14:textId="77777777" w:rsidR="00B43689" w:rsidRPr="00D45B34" w:rsidRDefault="00B43689" w:rsidP="00B43689">
      <w:pPr>
        <w:numPr>
          <w:ilvl w:val="0"/>
          <w:numId w:val="14"/>
        </w:numPr>
        <w:rPr>
          <w:rStyle w:val="Menufunction"/>
          <w:szCs w:val="20"/>
          <w:lang w:val="en-US" w:eastAsia="en-US"/>
          <w:rPrChange w:id="1107" w:author="Karolina Kaminska" w:date="2016-10-19T12:19:00Z">
            <w:rPr>
              <w:lang w:val="en-GB"/>
            </w:rPr>
          </w:rPrChange>
        </w:rPr>
      </w:pPr>
      <w:r>
        <w:rPr>
          <w:lang w:val="en-GB"/>
        </w:rPr>
        <w:t xml:space="preserve">enter the string “un” in the field </w:t>
      </w:r>
      <w:r w:rsidRPr="00D45B34">
        <w:rPr>
          <w:rStyle w:val="Menufunction"/>
          <w:szCs w:val="20"/>
          <w:lang w:val="en-US" w:eastAsia="en-US"/>
          <w:rPrChange w:id="1108" w:author="Karolina Kaminska" w:date="2016-10-19T12:19:00Z">
            <w:rPr>
              <w:rStyle w:val="Bedienungselement"/>
            </w:rPr>
          </w:rPrChange>
        </w:rPr>
        <w:t>Word starts with:</w:t>
      </w:r>
      <w:r>
        <w:rPr>
          <w:rStyle w:val="Bedienungselement"/>
        </w:rPr>
        <w:t xml:space="preserve"> </w:t>
      </w:r>
      <w:r>
        <w:rPr>
          <w:lang w:val="en-GB"/>
        </w:rPr>
        <w:t xml:space="preserve">and press the button with the exclamation mark </w:t>
      </w:r>
      <w:r w:rsidRPr="00D45B34">
        <w:rPr>
          <w:rStyle w:val="Menufunction"/>
          <w:szCs w:val="20"/>
          <w:lang w:val="en-US" w:eastAsia="en-US"/>
          <w:rPrChange w:id="1109" w:author="Karolina Kaminska" w:date="2016-10-19T12:19:00Z">
            <w:rPr>
              <w:rStyle w:val="Bedienungselement"/>
            </w:rPr>
          </w:rPrChange>
        </w:rPr>
        <w:t>!</w:t>
      </w:r>
    </w:p>
    <w:p w14:paraId="6F3DFF9C" w14:textId="77777777" w:rsidR="00B43689" w:rsidRDefault="0054231E" w:rsidP="00B43689">
      <w:pPr>
        <w:numPr>
          <w:ilvl w:val="0"/>
          <w:numId w:val="14"/>
        </w:numPr>
        <w:rPr>
          <w:lang w:val="en-GB"/>
        </w:rPr>
      </w:pPr>
      <w:r>
        <w:rPr>
          <w:lang w:val="en-GB"/>
        </w:rPr>
        <w:t xml:space="preserve">press </w:t>
      </w:r>
      <w:r w:rsidRPr="00D45B34">
        <w:rPr>
          <w:rStyle w:val="Menufunction"/>
          <w:szCs w:val="20"/>
          <w:lang w:val="en-US" w:eastAsia="en-US"/>
          <w:rPrChange w:id="1110" w:author="Karolina Kaminska" w:date="2016-10-19T12:19:00Z">
            <w:rPr>
              <w:rStyle w:val="Bedienungselement"/>
            </w:rPr>
          </w:rPrChange>
        </w:rPr>
        <w:t>ENTER</w:t>
      </w:r>
      <w:r>
        <w:rPr>
          <w:lang w:val="en-GB"/>
        </w:rPr>
        <w:t xml:space="preserve"> to paste the whole search expression into the search expression text field of the concordance and close the helper dialog</w:t>
      </w:r>
    </w:p>
    <w:p w14:paraId="3883E8E7" w14:textId="77777777" w:rsidR="0054231E" w:rsidRDefault="0054231E" w:rsidP="0054231E">
      <w:pPr>
        <w:rPr>
          <w:lang w:val="en-GB"/>
        </w:rPr>
      </w:pPr>
    </w:p>
    <w:p w14:paraId="378AA8AE" w14:textId="77777777" w:rsidR="0054231E" w:rsidRDefault="0054231E" w:rsidP="0054231E">
      <w:pPr>
        <w:rPr>
          <w:lang w:val="en-GB"/>
        </w:rPr>
      </w:pPr>
      <w:r>
        <w:rPr>
          <w:lang w:val="en-GB"/>
        </w:rPr>
        <w:t>The expression constructed should then look something like this:</w:t>
      </w:r>
    </w:p>
    <w:p w14:paraId="5D75EEFB" w14:textId="77777777" w:rsidR="0054231E" w:rsidRDefault="0054231E" w:rsidP="0054231E">
      <w:pPr>
        <w:rPr>
          <w:lang w:val="en-GB"/>
        </w:rPr>
      </w:pPr>
    </w:p>
    <w:p w14:paraId="105DEFE0" w14:textId="77777777" w:rsidR="0054231E" w:rsidRPr="0054231E" w:rsidRDefault="0054231E" w:rsidP="0054231E">
      <w:pPr>
        <w:jc w:val="center"/>
        <w:rPr>
          <w:rFonts w:ascii="Courier New" w:hAnsi="Courier New" w:cs="Courier New"/>
          <w:sz w:val="36"/>
          <w:szCs w:val="36"/>
          <w:lang w:val="pl-PL"/>
        </w:rPr>
      </w:pPr>
      <w:r w:rsidRPr="0054231E">
        <w:rPr>
          <w:rFonts w:ascii="Courier New" w:hAnsi="Courier New" w:cs="Courier New"/>
          <w:sz w:val="36"/>
          <w:szCs w:val="36"/>
          <w:lang w:val="pl-PL"/>
        </w:rPr>
        <w:t>\bin[A-Za-z]*\b|\bun[A-Za-z]*\b</w:t>
      </w:r>
    </w:p>
    <w:p w14:paraId="7EC80BEF" w14:textId="77777777" w:rsidR="00B43689" w:rsidRDefault="00B43689" w:rsidP="00B43689">
      <w:pPr>
        <w:rPr>
          <w:lang w:val="pl-PL"/>
        </w:rPr>
      </w:pPr>
    </w:p>
    <w:p w14:paraId="5B7ECC6E" w14:textId="77777777" w:rsidR="0054231E" w:rsidRPr="0054231E" w:rsidDel="00E21CC8" w:rsidRDefault="0054231E" w:rsidP="0054231E">
      <w:pPr>
        <w:jc w:val="both"/>
        <w:rPr>
          <w:del w:id="1111" w:author="Timm Lehmberg" w:date="2016-10-26T14:20:00Z"/>
          <w:lang w:val="en-GB"/>
        </w:rPr>
      </w:pPr>
      <w:r w:rsidRPr="0054231E">
        <w:rPr>
          <w:lang w:val="en-GB"/>
        </w:rPr>
        <w:t xml:space="preserve">A third type of help is to be found under </w:t>
      </w:r>
      <w:r>
        <w:rPr>
          <w:lang w:val="en-GB"/>
        </w:rPr>
        <w:t xml:space="preserve">the menu item </w:t>
      </w:r>
      <w:r w:rsidRPr="00D45B34">
        <w:rPr>
          <w:rStyle w:val="Menufunction"/>
          <w:szCs w:val="20"/>
          <w:lang w:val="en-US" w:eastAsia="en-US"/>
          <w:rPrChange w:id="1112" w:author="Karolina Kaminska" w:date="2016-10-19T12:19:00Z">
            <w:rPr>
              <w:rStyle w:val="Bedienungselement"/>
            </w:rPr>
          </w:rPrChange>
        </w:rPr>
        <w:t>RegEx &gt; Regex Library Dialog</w:t>
      </w:r>
      <w:r>
        <w:rPr>
          <w:lang w:val="en-GB"/>
        </w:rPr>
        <w:t xml:space="preserve">. This will bring up a dialog with different regular expression libraries. One of them – the </w:t>
      </w:r>
      <w:r w:rsidRPr="00D45B34">
        <w:rPr>
          <w:rStyle w:val="Menufunction"/>
          <w:szCs w:val="20"/>
          <w:lang w:val="en-US" w:eastAsia="en-US"/>
          <w:rPrChange w:id="1113" w:author="Karolina Kaminska" w:date="2016-10-19T12:19:00Z">
            <w:rPr>
              <w:rStyle w:val="Bedienungselement"/>
            </w:rPr>
          </w:rPrChange>
        </w:rPr>
        <w:t>EXMARaLDA Regex Library</w:t>
      </w:r>
      <w:r>
        <w:rPr>
          <w:lang w:val="en-GB"/>
        </w:rPr>
        <w:t xml:space="preserve"> – is built into EXAKT. It contains some commonly used search patterns for different languages and different transcription systems. A second one – the </w:t>
      </w:r>
      <w:r w:rsidRPr="00D45B34">
        <w:rPr>
          <w:rStyle w:val="Menufunction"/>
          <w:szCs w:val="20"/>
          <w:lang w:val="en-US" w:eastAsia="en-US"/>
          <w:rPrChange w:id="1114" w:author="Karolina Kaminska" w:date="2016-10-19T12:19:00Z">
            <w:rPr>
              <w:rStyle w:val="Bedienungselement"/>
            </w:rPr>
          </w:rPrChange>
        </w:rPr>
        <w:t>user-library</w:t>
      </w:r>
      <w:r>
        <w:rPr>
          <w:lang w:val="en-GB"/>
        </w:rPr>
        <w:t xml:space="preserve"> – can be used to store and describe your own regular expressions for reuse. Finally, one or more </w:t>
      </w:r>
      <w:r w:rsidRPr="00D45B34">
        <w:rPr>
          <w:rStyle w:val="Menufunction"/>
          <w:szCs w:val="20"/>
          <w:lang w:val="en-US" w:eastAsia="en-US"/>
          <w:rPrChange w:id="1115" w:author="Karolina Kaminska" w:date="2016-10-19T12:19:00Z">
            <w:rPr>
              <w:rStyle w:val="Bedienungselement"/>
            </w:rPr>
          </w:rPrChange>
        </w:rPr>
        <w:t>remote libraries</w:t>
      </w:r>
      <w:r>
        <w:rPr>
          <w:lang w:val="en-GB"/>
        </w:rPr>
        <w:t xml:space="preserve"> which are stored under some URL in the WWW can be loaded by clicking on the </w:t>
      </w:r>
      <w:r w:rsidRPr="00D45B34">
        <w:rPr>
          <w:rStyle w:val="Menufunction"/>
          <w:szCs w:val="20"/>
          <w:lang w:val="en-US" w:eastAsia="en-US"/>
          <w:rPrChange w:id="1116" w:author="Karolina Kaminska" w:date="2016-10-19T12:19:00Z">
            <w:rPr>
              <w:rStyle w:val="Bedienungselement"/>
            </w:rPr>
          </w:rPrChange>
        </w:rPr>
        <w:t>Add library...</w:t>
      </w:r>
      <w:r>
        <w:rPr>
          <w:lang w:val="en-GB"/>
        </w:rPr>
        <w:t xml:space="preserve"> button.</w:t>
      </w:r>
    </w:p>
    <w:p w14:paraId="2A757480" w14:textId="41198002" w:rsidR="00044D13" w:rsidDel="00E21CC8" w:rsidRDefault="00044D13" w:rsidP="00044D13">
      <w:pPr>
        <w:rPr>
          <w:ins w:id="1117" w:author="Karolina Kaminska" w:date="2016-10-19T17:58:00Z"/>
          <w:del w:id="1118" w:author="Timm Lehmberg" w:date="2016-10-26T14:16:00Z"/>
          <w:lang w:val="en-GB"/>
        </w:rPr>
      </w:pPr>
      <w:ins w:id="1119" w:author="Karolina Kaminska" w:date="2016-10-19T17:58:00Z">
        <w:del w:id="1120" w:author="Timm Lehmberg" w:date="2016-10-26T14:20:00Z">
          <w:r w:rsidRPr="001655D2" w:rsidDel="00E21CC8">
            <w:rPr>
              <w:lang w:val="en-GB"/>
            </w:rPr>
            <w:delText>***SCRE</w:delText>
          </w:r>
          <w:r w:rsidDel="00E21CC8">
            <w:rPr>
              <w:lang w:val="en-GB"/>
            </w:rPr>
            <w:delText>ENSHOT</w:delText>
          </w:r>
        </w:del>
      </w:ins>
    </w:p>
    <w:p w14:paraId="7703127C" w14:textId="77777777" w:rsidR="0054231E" w:rsidRPr="0054231E" w:rsidRDefault="0054231E">
      <w:pPr>
        <w:jc w:val="both"/>
        <w:rPr>
          <w:lang w:val="en-GB"/>
        </w:rPr>
        <w:pPrChange w:id="1121" w:author="Timm Lehmberg" w:date="2016-10-26T14:20:00Z">
          <w:pPr/>
        </w:pPrChange>
      </w:pPr>
    </w:p>
    <w:p w14:paraId="2CF79CF1" w14:textId="77777777" w:rsidR="00E21CC8" w:rsidRDefault="00E21CC8" w:rsidP="00B43689">
      <w:pPr>
        <w:rPr>
          <w:ins w:id="1122" w:author="Timm Lehmberg" w:date="2016-10-26T14:19:00Z"/>
          <w:lang w:val="en-GB"/>
        </w:rPr>
      </w:pPr>
    </w:p>
    <w:p w14:paraId="4BE923E5" w14:textId="5C4F1731" w:rsidR="00B43689" w:rsidRPr="0054231E" w:rsidRDefault="00E21CC8" w:rsidP="00B43689">
      <w:pPr>
        <w:rPr>
          <w:lang w:val="en-GB"/>
        </w:rPr>
      </w:pPr>
      <w:ins w:id="1123" w:author="Timm Lehmberg" w:date="2016-10-26T14:17:00Z">
        <w:r w:rsidRPr="00E21CC8">
          <w:rPr>
            <w:noProof/>
          </w:rPr>
          <w:drawing>
            <wp:inline distT="0" distB="0" distL="0" distR="0" wp14:anchorId="4E95EA7F" wp14:editId="407E4C80">
              <wp:extent cx="5760720" cy="3514725"/>
              <wp:effectExtent l="0" t="0" r="0" b="9525"/>
              <wp:docPr id="148"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1583"/>
                      <a:stretch/>
                    </pic:blipFill>
                    <pic:spPr bwMode="auto">
                      <a:xfrm>
                        <a:off x="0" y="0"/>
                        <a:ext cx="5760720" cy="3514725"/>
                      </a:xfrm>
                      <a:prstGeom prst="rect">
                        <a:avLst/>
                      </a:prstGeom>
                      <a:ln>
                        <a:noFill/>
                      </a:ln>
                      <a:extLst>
                        <a:ext uri="{53640926-AAD7-44D8-BBD7-CCE9431645EC}">
                          <a14:shadowObscured xmlns:a14="http://schemas.microsoft.com/office/drawing/2010/main"/>
                        </a:ext>
                      </a:extLst>
                    </pic:spPr>
                  </pic:pic>
                </a:graphicData>
              </a:graphic>
            </wp:inline>
          </w:drawing>
        </w:r>
        <w:r w:rsidRPr="00E21CC8">
          <w:rPr>
            <w:lang w:val="en-GB"/>
          </w:rPr>
          <w:t xml:space="preserve"> </w:t>
        </w:r>
      </w:ins>
    </w:p>
    <w:p w14:paraId="4A12E3FA" w14:textId="4849ACBB" w:rsidR="008F0858" w:rsidDel="00E21CC8" w:rsidRDefault="00766D1E" w:rsidP="006F1217">
      <w:pPr>
        <w:jc w:val="center"/>
        <w:rPr>
          <w:del w:id="1124" w:author="Timm Lehmberg" w:date="2016-10-26T14:20:00Z"/>
          <w:lang w:val="en-GB"/>
        </w:rPr>
      </w:pPr>
      <w:del w:id="1125" w:author="Timm Lehmberg" w:date="2016-10-26T14:20:00Z">
        <w:r w:rsidDel="00E21CC8">
          <w:rPr>
            <w:noProof/>
          </w:rPr>
          <w:drawing>
            <wp:inline distT="0" distB="0" distL="0" distR="0" wp14:anchorId="2B95B122" wp14:editId="4D7460CB">
              <wp:extent cx="5762625" cy="3333750"/>
              <wp:effectExtent l="0" t="0" r="9525" b="0"/>
              <wp:docPr id="31"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2625" cy="3333750"/>
                      </a:xfrm>
                      <a:prstGeom prst="rect">
                        <a:avLst/>
                      </a:prstGeom>
                      <a:noFill/>
                      <a:ln>
                        <a:noFill/>
                      </a:ln>
                    </pic:spPr>
                  </pic:pic>
                </a:graphicData>
              </a:graphic>
            </wp:inline>
          </w:drawing>
        </w:r>
      </w:del>
    </w:p>
    <w:p w14:paraId="51C0DB37" w14:textId="77777777" w:rsidR="0054231E" w:rsidRDefault="0054231E" w:rsidP="009F1596">
      <w:pPr>
        <w:jc w:val="center"/>
        <w:rPr>
          <w:lang w:val="en-GB"/>
        </w:rPr>
      </w:pPr>
    </w:p>
    <w:p w14:paraId="6EA6AE4F" w14:textId="77777777" w:rsidR="0054231E" w:rsidRDefault="0054231E" w:rsidP="0054231E">
      <w:pPr>
        <w:jc w:val="both"/>
        <w:rPr>
          <w:ins w:id="1126" w:author="Timm Lehmberg" w:date="2016-10-26T14:28:00Z"/>
          <w:lang w:val="en-GB"/>
        </w:rPr>
      </w:pPr>
      <w:r>
        <w:rPr>
          <w:lang w:val="en-GB"/>
        </w:rPr>
        <w:t xml:space="preserve">Libraries are organised into a tree of folders. Each entry in such a folder consists of the regular expression itself, a description saying what the expression will match, an explanation of how it will match it, and a few examples of matching strings. If you want to use the displayed entry, simply click on </w:t>
      </w:r>
      <w:r w:rsidRPr="00D45B34">
        <w:rPr>
          <w:rStyle w:val="Menufunction"/>
          <w:szCs w:val="20"/>
          <w:lang w:val="en-US" w:eastAsia="en-US"/>
          <w:rPrChange w:id="1127" w:author="Karolina Kaminska" w:date="2016-10-19T12:19:00Z">
            <w:rPr>
              <w:rStyle w:val="Bedienungselement"/>
            </w:rPr>
          </w:rPrChange>
        </w:rPr>
        <w:t>Paste to search expression text field</w:t>
      </w:r>
      <w:r>
        <w:rPr>
          <w:lang w:val="en-GB"/>
        </w:rPr>
        <w:t xml:space="preserve">. In order to add your own entry to the user-library, enter an expression in the concordance, apply it to the corpus and then choose </w:t>
      </w:r>
      <w:r w:rsidRPr="00D45B34">
        <w:rPr>
          <w:rStyle w:val="Menufunction"/>
          <w:szCs w:val="20"/>
          <w:lang w:val="en-US" w:eastAsia="en-US"/>
          <w:rPrChange w:id="1128" w:author="Karolina Kaminska" w:date="2016-10-19T12:20:00Z">
            <w:rPr>
              <w:rStyle w:val="Bedienungselement"/>
            </w:rPr>
          </w:rPrChange>
        </w:rPr>
        <w:t>RegEx &gt; Add to library...</w:t>
      </w:r>
      <w:r>
        <w:rPr>
          <w:lang w:val="en-GB"/>
        </w:rPr>
        <w:t xml:space="preserve"> The following dialog will come up in which you can enter </w:t>
      </w:r>
      <w:r w:rsidR="007D374B">
        <w:rPr>
          <w:lang w:val="en-GB"/>
        </w:rPr>
        <w:t xml:space="preserve">a name, a description and an explanation for the new entry. Some examples taken from the current search result will be automatically provided. </w:t>
      </w:r>
    </w:p>
    <w:p w14:paraId="416768AE" w14:textId="77777777" w:rsidR="00765478" w:rsidRDefault="00765478" w:rsidP="0054231E">
      <w:pPr>
        <w:jc w:val="both"/>
        <w:rPr>
          <w:ins w:id="1129" w:author="Karolina Kaminska" w:date="2016-10-19T17:58:00Z"/>
          <w:lang w:val="en-GB"/>
        </w:rPr>
      </w:pPr>
    </w:p>
    <w:p w14:paraId="0B7A0B08" w14:textId="430D4174" w:rsidR="00044D13" w:rsidDel="00352E07" w:rsidRDefault="00044D13" w:rsidP="00044D13">
      <w:pPr>
        <w:rPr>
          <w:ins w:id="1130" w:author="Karolina Kaminska" w:date="2016-10-19T17:58:00Z"/>
          <w:del w:id="1131" w:author="Timm Lehmberg" w:date="2016-10-26T14:31:00Z"/>
          <w:lang w:val="en-GB"/>
        </w:rPr>
      </w:pPr>
      <w:ins w:id="1132" w:author="Karolina Kaminska" w:date="2016-10-19T17:58:00Z">
        <w:del w:id="1133" w:author="Timm Lehmberg" w:date="2016-10-26T14:31:00Z">
          <w:r w:rsidRPr="001655D2" w:rsidDel="00352E07">
            <w:rPr>
              <w:lang w:val="en-GB"/>
            </w:rPr>
            <w:delText>***SCRE</w:delText>
          </w:r>
          <w:r w:rsidDel="00352E07">
            <w:rPr>
              <w:lang w:val="en-GB"/>
            </w:rPr>
            <w:delText>ENSHOT</w:delText>
          </w:r>
        </w:del>
      </w:ins>
    </w:p>
    <w:p w14:paraId="6405EEF9" w14:textId="73732697" w:rsidR="00044D13" w:rsidDel="00765478" w:rsidRDefault="00765478">
      <w:pPr>
        <w:jc w:val="center"/>
        <w:rPr>
          <w:del w:id="1134" w:author="Timm Lehmberg" w:date="2016-10-26T14:31:00Z"/>
          <w:lang w:val="en-GB"/>
        </w:rPr>
        <w:pPrChange w:id="1135" w:author="Timm Lehmberg" w:date="2016-10-26T14:31:00Z">
          <w:pPr>
            <w:jc w:val="both"/>
          </w:pPr>
        </w:pPrChange>
      </w:pPr>
      <w:ins w:id="1136" w:author="Timm Lehmberg" w:date="2016-10-26T14:30:00Z">
        <w:r w:rsidRPr="00765478">
          <w:rPr>
            <w:noProof/>
          </w:rPr>
          <w:drawing>
            <wp:inline distT="0" distB="0" distL="0" distR="0" wp14:anchorId="2FDFC7DE" wp14:editId="7F28011C">
              <wp:extent cx="4334804" cy="3438217"/>
              <wp:effectExtent l="0" t="0" r="8890" b="0"/>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46431" cy="3447439"/>
                      </a:xfrm>
                      <a:prstGeom prst="rect">
                        <a:avLst/>
                      </a:prstGeom>
                    </pic:spPr>
                  </pic:pic>
                </a:graphicData>
              </a:graphic>
            </wp:inline>
          </w:drawing>
        </w:r>
      </w:ins>
    </w:p>
    <w:p w14:paraId="52ADA1B8" w14:textId="3CBF8350" w:rsidR="0054231E" w:rsidRPr="008F0858" w:rsidRDefault="00766D1E" w:rsidP="009F1596">
      <w:pPr>
        <w:jc w:val="center"/>
        <w:rPr>
          <w:lang w:val="en-GB"/>
        </w:rPr>
      </w:pPr>
      <w:del w:id="1137" w:author="Timm Lehmberg" w:date="2016-10-26T14:31:00Z">
        <w:r w:rsidDel="00765478">
          <w:rPr>
            <w:noProof/>
          </w:rPr>
          <w:drawing>
            <wp:inline distT="0" distB="0" distL="0" distR="0" wp14:anchorId="64F0D586" wp14:editId="1A1D5C85">
              <wp:extent cx="4352925" cy="3429000"/>
              <wp:effectExtent l="0" t="0" r="9525" b="0"/>
              <wp:docPr id="3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52925" cy="3429000"/>
                      </a:xfrm>
                      <a:prstGeom prst="rect">
                        <a:avLst/>
                      </a:prstGeom>
                      <a:noFill/>
                      <a:ln>
                        <a:noFill/>
                      </a:ln>
                    </pic:spPr>
                  </pic:pic>
                </a:graphicData>
              </a:graphic>
            </wp:inline>
          </w:drawing>
        </w:r>
      </w:del>
    </w:p>
    <w:p w14:paraId="6A21F2D2" w14:textId="77777777" w:rsidR="007D374B" w:rsidRDefault="007D374B" w:rsidP="007D374B">
      <w:pPr>
        <w:jc w:val="both"/>
        <w:rPr>
          <w:lang w:val="en-GB"/>
        </w:rPr>
      </w:pPr>
    </w:p>
    <w:p w14:paraId="336D6078" w14:textId="77777777" w:rsidR="007D374B" w:rsidDel="0036432C" w:rsidRDefault="007D374B" w:rsidP="007D374B">
      <w:pPr>
        <w:jc w:val="both"/>
        <w:rPr>
          <w:del w:id="1138" w:author="Timm Lehmberg" w:date="2016-10-25T12:21:00Z"/>
          <w:lang w:val="en-GB"/>
        </w:rPr>
      </w:pPr>
      <w:r>
        <w:rPr>
          <w:lang w:val="en-GB"/>
        </w:rPr>
        <w:t xml:space="preserve">Clicking on OK will add the entry to the user-library. The user-library is saved when you exit EXAKT so that all entries you have added will still be available at the next start. </w:t>
      </w:r>
    </w:p>
    <w:p w14:paraId="061AB0F1" w14:textId="77777777" w:rsidR="007D374B" w:rsidDel="00765478" w:rsidRDefault="007D374B" w:rsidP="001F78C3">
      <w:pPr>
        <w:pStyle w:val="berschrift2"/>
        <w:rPr>
          <w:del w:id="1139" w:author="Timm Lehmberg" w:date="2016-10-24T13:58:00Z"/>
          <w:rFonts w:cs="Times New Roman"/>
          <w:b w:val="0"/>
          <w:bCs w:val="0"/>
          <w:iCs w:val="0"/>
          <w:color w:val="auto"/>
          <w:sz w:val="22"/>
          <w:szCs w:val="24"/>
          <w:lang w:val="en-GB"/>
        </w:rPr>
      </w:pPr>
    </w:p>
    <w:p w14:paraId="239C6B9D" w14:textId="77777777" w:rsidR="00765478" w:rsidRPr="009F1596" w:rsidRDefault="00765478">
      <w:pPr>
        <w:rPr>
          <w:ins w:id="1140" w:author="Timm Lehmberg" w:date="2016-10-26T14:31:00Z"/>
          <w:lang w:val="en-GB"/>
        </w:rPr>
        <w:pPrChange w:id="1141" w:author="Timm Lehmberg" w:date="2016-10-26T14:31:00Z">
          <w:pPr>
            <w:pStyle w:val="berschrift2"/>
          </w:pPr>
        </w:pPrChange>
      </w:pPr>
    </w:p>
    <w:p w14:paraId="24FB0CD2" w14:textId="77777777" w:rsidR="00557855" w:rsidRPr="00AA44CE" w:rsidRDefault="00557855">
      <w:pPr>
        <w:rPr>
          <w:rStyle w:val="Fett"/>
          <w:lang w:val="en-US"/>
          <w:rPrChange w:id="1142" w:author="Timm Lehmberg" w:date="2016-10-31T09:07:00Z">
            <w:rPr>
              <w:lang w:val="en-GB"/>
            </w:rPr>
          </w:rPrChange>
        </w:rPr>
        <w:pPrChange w:id="1143" w:author="Timm Lehmberg" w:date="2016-10-26T14:31:00Z">
          <w:pPr>
            <w:pStyle w:val="berschrift2"/>
          </w:pPr>
        </w:pPrChange>
      </w:pPr>
    </w:p>
    <w:p w14:paraId="09102297" w14:textId="5F4D1D2E" w:rsidR="001F78C3" w:rsidRDefault="001F78C3" w:rsidP="001F78C3">
      <w:pPr>
        <w:pStyle w:val="berschrift2"/>
        <w:rPr>
          <w:lang w:val="en-GB"/>
        </w:rPr>
      </w:pPr>
      <w:bookmarkStart w:id="1144" w:name="_3.2._XPath_Expressions"/>
      <w:bookmarkStart w:id="1145" w:name="_Toc468802731"/>
      <w:bookmarkEnd w:id="1144"/>
      <w:r>
        <w:rPr>
          <w:lang w:val="en-GB"/>
        </w:rPr>
        <w:t>3.2</w:t>
      </w:r>
      <w:del w:id="1146" w:author="Anne Ferger" w:date="2016-11-01T13:37:00Z">
        <w:r w:rsidDel="00DE49FA">
          <w:rPr>
            <w:lang w:val="en-GB"/>
          </w:rPr>
          <w:delText>.</w:delText>
        </w:r>
      </w:del>
      <w:r>
        <w:rPr>
          <w:lang w:val="en-GB"/>
        </w:rPr>
        <w:t xml:space="preserve"> XPath Expression</w:t>
      </w:r>
      <w:ins w:id="1147" w:author="Timm Lehmberg" w:date="2016-10-26T12:14:00Z">
        <w:r w:rsidR="00557855">
          <w:rPr>
            <w:lang w:val="en-GB"/>
          </w:rPr>
          <w:t>s</w:t>
        </w:r>
      </w:ins>
      <w:del w:id="1148" w:author="Timm Lehmberg" w:date="2016-10-26T12:14:00Z">
        <w:r w:rsidR="00557855" w:rsidDel="00557855">
          <w:rPr>
            <w:lang w:val="en-GB"/>
          </w:rPr>
          <w:delText>s</w:delText>
        </w:r>
      </w:del>
      <w:bookmarkEnd w:id="1145"/>
    </w:p>
    <w:p w14:paraId="2B625D6F" w14:textId="28B4F37B" w:rsidR="00570845" w:rsidRDefault="00C04B70" w:rsidP="00530D6C">
      <w:pPr>
        <w:rPr>
          <w:ins w:id="1149" w:author="Timm Lehmberg" w:date="2016-10-25T15:43:00Z"/>
          <w:lang w:val="en-US"/>
        </w:rPr>
      </w:pPr>
      <w:ins w:id="1150" w:author="Timm Lehmberg" w:date="2016-10-25T12:04:00Z">
        <w:r>
          <w:rPr>
            <w:lang w:val="en-GB"/>
          </w:rPr>
          <w:t xml:space="preserve">Besides Regular expressions </w:t>
        </w:r>
      </w:ins>
      <w:ins w:id="1151" w:author="Timm Lehmberg" w:date="2016-10-24T15:14:00Z">
        <w:r w:rsidR="00530D6C">
          <w:rPr>
            <w:lang w:val="en-GB"/>
          </w:rPr>
          <w:t>XPath expressions</w:t>
        </w:r>
      </w:ins>
      <w:ins w:id="1152" w:author="Timm Lehmberg" w:date="2016-10-24T15:17:00Z">
        <w:r w:rsidR="00530D6C">
          <w:rPr>
            <w:lang w:val="en-GB"/>
          </w:rPr>
          <w:t xml:space="preserve"> can be used </w:t>
        </w:r>
      </w:ins>
      <w:ins w:id="1153" w:author="Timm Lehmberg" w:date="2016-10-26T10:13:00Z">
        <w:r w:rsidR="002E389F">
          <w:rPr>
            <w:lang w:val="en-GB"/>
          </w:rPr>
          <w:t>to</w:t>
        </w:r>
      </w:ins>
      <w:ins w:id="1154" w:author="Timm Lehmberg" w:date="2016-10-25T15:03:00Z">
        <w:r w:rsidR="00B27BCC">
          <w:rPr>
            <w:lang w:val="en-GB"/>
          </w:rPr>
          <w:t xml:space="preserve"> </w:t>
        </w:r>
      </w:ins>
      <w:ins w:id="1155" w:author="Timm Lehmberg" w:date="2016-10-24T15:17:00Z">
        <w:r w:rsidR="00530D6C">
          <w:rPr>
            <w:lang w:val="en-GB"/>
          </w:rPr>
          <w:t xml:space="preserve">search </w:t>
        </w:r>
      </w:ins>
      <w:ins w:id="1156" w:author="Timm Lehmberg" w:date="2016-10-25T15:03:00Z">
        <w:r w:rsidR="00B27BCC">
          <w:rPr>
            <w:lang w:val="en-GB"/>
          </w:rPr>
          <w:t>the corpus</w:t>
        </w:r>
      </w:ins>
      <w:ins w:id="1157" w:author="Timm Lehmberg" w:date="2016-10-24T15:14:00Z">
        <w:r w:rsidR="00530D6C">
          <w:rPr>
            <w:lang w:val="en-GB"/>
          </w:rPr>
          <w:t xml:space="preserve">. </w:t>
        </w:r>
      </w:ins>
      <w:ins w:id="1158" w:author="Timm Lehmberg" w:date="2016-10-25T14:32:00Z">
        <w:r w:rsidR="00D10F15">
          <w:rPr>
            <w:lang w:val="en-GB"/>
          </w:rPr>
          <w:t>XPath</w:t>
        </w:r>
      </w:ins>
      <w:ins w:id="1159" w:author="Timm Lehmberg" w:date="2016-10-26T10:19:00Z">
        <w:r w:rsidR="002E389F">
          <w:rPr>
            <w:lang w:val="en-GB"/>
          </w:rPr>
          <w:t xml:space="preserve"> (XML Path Language)</w:t>
        </w:r>
      </w:ins>
      <w:ins w:id="1160" w:author="Timm Lehmberg" w:date="2016-10-25T14:32:00Z">
        <w:r w:rsidR="00D10F15">
          <w:rPr>
            <w:lang w:val="en-GB"/>
          </w:rPr>
          <w:t xml:space="preserve"> expressions </w:t>
        </w:r>
      </w:ins>
      <w:ins w:id="1161" w:author="Timm Lehmberg" w:date="2016-10-25T14:33:00Z">
        <w:r w:rsidR="00B27BCC">
          <w:rPr>
            <w:lang w:val="en-GB"/>
          </w:rPr>
          <w:t>do not</w:t>
        </w:r>
      </w:ins>
      <w:ins w:id="1162" w:author="Timm Lehmberg" w:date="2016-10-25T14:32:00Z">
        <w:r w:rsidR="00D10F15">
          <w:rPr>
            <w:lang w:val="en-GB"/>
          </w:rPr>
          <w:t xml:space="preserve"> match strings, but </w:t>
        </w:r>
      </w:ins>
      <w:ins w:id="1163" w:author="Timm Lehmberg" w:date="2016-10-25T14:33:00Z">
        <w:r w:rsidR="00D10F15" w:rsidRPr="002E389F">
          <w:rPr>
            <w:lang w:val="en-GB"/>
          </w:rPr>
          <w:t xml:space="preserve">find </w:t>
        </w:r>
      </w:ins>
      <w:del w:id="1164" w:author="Timm Lehmberg" w:date="2016-10-26T10:19:00Z">
        <w:r w:rsidR="002E389F" w:rsidRPr="002E389F" w:rsidDel="002E389F">
          <w:rPr>
            <w:lang w:val="en-GB"/>
          </w:rPr>
          <w:delText xml:space="preserve">sections </w:delText>
        </w:r>
      </w:del>
      <w:ins w:id="1165" w:author="Timm Lehmberg" w:date="2016-10-26T10:19:00Z">
        <w:r w:rsidR="002E389F">
          <w:rPr>
            <w:lang w:val="en-GB"/>
          </w:rPr>
          <w:t>parts</w:t>
        </w:r>
        <w:r w:rsidR="002E389F" w:rsidRPr="002E389F">
          <w:rPr>
            <w:lang w:val="en-GB"/>
          </w:rPr>
          <w:t xml:space="preserve"> </w:t>
        </w:r>
      </w:ins>
      <w:ins w:id="1166" w:author="Timm Lehmberg" w:date="2016-10-26T10:20:00Z">
        <w:r w:rsidR="002E389F">
          <w:rPr>
            <w:lang w:val="en-GB"/>
          </w:rPr>
          <w:t xml:space="preserve">in </w:t>
        </w:r>
      </w:ins>
      <w:del w:id="1167" w:author="Timm Lehmberg" w:date="2016-10-26T10:20:00Z">
        <w:r w:rsidR="002E389F" w:rsidRPr="002E389F" w:rsidDel="002E389F">
          <w:rPr>
            <w:lang w:val="en-GB"/>
          </w:rPr>
          <w:delText>in</w:delText>
        </w:r>
      </w:del>
      <w:del w:id="1168" w:author="Timm Lehmberg" w:date="2016-10-26T10:19:00Z">
        <w:r w:rsidR="002E389F" w:rsidDel="002E389F">
          <w:rPr>
            <w:lang w:val="en-GB"/>
          </w:rPr>
          <w:delText xml:space="preserve"> </w:delText>
        </w:r>
      </w:del>
      <w:ins w:id="1169" w:author="Timm Lehmberg" w:date="2016-10-25T14:33:00Z">
        <w:r w:rsidR="00D10F15">
          <w:rPr>
            <w:lang w:val="en-GB"/>
          </w:rPr>
          <w:t xml:space="preserve">xml documents. </w:t>
        </w:r>
      </w:ins>
      <w:ins w:id="1170" w:author="Timm Lehmberg" w:date="2016-10-24T15:14:00Z">
        <w:r w:rsidR="00D10F15" w:rsidRPr="00D10F15">
          <w:rPr>
            <w:lang w:val="en-US"/>
          </w:rPr>
          <w:t>I</w:t>
        </w:r>
      </w:ins>
      <w:ins w:id="1171" w:author="Timm Lehmberg" w:date="2016-10-25T14:34:00Z">
        <w:r w:rsidR="00D10F15">
          <w:rPr>
            <w:lang w:val="en-US"/>
          </w:rPr>
          <w:t xml:space="preserve">n </w:t>
        </w:r>
      </w:ins>
      <w:ins w:id="1172" w:author="Timm Lehmberg" w:date="2016-10-31T09:47:00Z">
        <w:r w:rsidR="007D5832">
          <w:rPr>
            <w:lang w:val="en-US"/>
          </w:rPr>
          <w:t>EXAKT</w:t>
        </w:r>
      </w:ins>
      <w:ins w:id="1173" w:author="Timm Lehmberg" w:date="2016-10-25T14:34:00Z">
        <w:r w:rsidR="00D10F15">
          <w:rPr>
            <w:lang w:val="en-US"/>
          </w:rPr>
          <w:t xml:space="preserve"> t</w:t>
        </w:r>
      </w:ins>
      <w:ins w:id="1174" w:author="Timm Lehmberg" w:date="2016-10-24T15:14:00Z">
        <w:r w:rsidR="00530D6C" w:rsidRPr="00530D6C">
          <w:rPr>
            <w:lang w:val="en-US"/>
            <w:rPrChange w:id="1175" w:author="Timm Lehmberg" w:date="2016-10-24T15:16:00Z">
              <w:rPr>
                <w:lang w:val="en-GB"/>
              </w:rPr>
            </w:rPrChange>
          </w:rPr>
          <w:t xml:space="preserve">hose </w:t>
        </w:r>
      </w:ins>
      <w:ins w:id="1176" w:author="Timm Lehmberg" w:date="2016-10-25T15:04:00Z">
        <w:r w:rsidR="00B27BCC">
          <w:rPr>
            <w:lang w:val="en-US"/>
          </w:rPr>
          <w:t xml:space="preserve">XPath </w:t>
        </w:r>
      </w:ins>
      <w:ins w:id="1177" w:author="Timm Lehmberg" w:date="2016-10-24T15:14:00Z">
        <w:r w:rsidR="00530D6C" w:rsidRPr="00530D6C">
          <w:rPr>
            <w:lang w:val="en-US"/>
            <w:rPrChange w:id="1178" w:author="Timm Lehmberg" w:date="2016-10-24T15:16:00Z">
              <w:rPr>
                <w:lang w:val="en-GB"/>
              </w:rPr>
            </w:rPrChange>
          </w:rPr>
          <w:t xml:space="preserve">expressions will be </w:t>
        </w:r>
      </w:ins>
      <w:ins w:id="1179" w:author="Timm Lehmberg" w:date="2016-10-24T15:16:00Z">
        <w:r w:rsidR="00530D6C" w:rsidRPr="00530D6C">
          <w:rPr>
            <w:lang w:val="en-US"/>
            <w:rPrChange w:id="1180" w:author="Timm Lehmberg" w:date="2016-10-24T15:16:00Z">
              <w:rPr/>
            </w:rPrChange>
          </w:rPr>
          <w:t>applied to the exs</w:t>
        </w:r>
        <w:r w:rsidR="00530D6C" w:rsidRPr="00530D6C">
          <w:rPr>
            <w:lang w:val="en-US"/>
            <w:rPrChange w:id="1181" w:author="Timm Lehmberg" w:date="2016-10-24T15:16:00Z">
              <w:rPr>
                <w:lang w:val="en-GB"/>
              </w:rPr>
            </w:rPrChange>
          </w:rPr>
          <w:t xml:space="preserve"> </w:t>
        </w:r>
        <w:r w:rsidR="00530D6C" w:rsidRPr="00530D6C">
          <w:rPr>
            <w:lang w:val="en-US"/>
          </w:rPr>
          <w:t>f</w:t>
        </w:r>
        <w:r w:rsidR="00530D6C" w:rsidRPr="00530D6C">
          <w:rPr>
            <w:lang w:val="en-US"/>
            <w:rPrChange w:id="1182" w:author="Timm Lehmberg" w:date="2016-10-24T15:16:00Z">
              <w:rPr>
                <w:lang w:val="en-GB"/>
              </w:rPr>
            </w:rPrChange>
          </w:rPr>
          <w:t>iles of the corpus</w:t>
        </w:r>
      </w:ins>
      <w:ins w:id="1183" w:author="Timm Lehmberg" w:date="2016-10-25T15:05:00Z">
        <w:r w:rsidR="00B27BCC">
          <w:rPr>
            <w:lang w:val="en-US"/>
          </w:rPr>
          <w:t xml:space="preserve"> that is currently opened</w:t>
        </w:r>
      </w:ins>
      <w:ins w:id="1184" w:author="Timm Lehmberg" w:date="2016-10-24T15:16:00Z">
        <w:r w:rsidR="00530D6C" w:rsidRPr="002E389F">
          <w:rPr>
            <w:lang w:val="en-US"/>
            <w:rPrChange w:id="1185" w:author="Timm Lehmberg" w:date="2016-10-26T10:16:00Z">
              <w:rPr>
                <w:lang w:val="en-GB"/>
              </w:rPr>
            </w:rPrChange>
          </w:rPr>
          <w:t xml:space="preserve">. </w:t>
        </w:r>
      </w:ins>
      <w:ins w:id="1186" w:author="Timm Lehmberg" w:date="2016-10-25T15:43:00Z">
        <w:r w:rsidR="00570845" w:rsidRPr="002E389F">
          <w:rPr>
            <w:lang w:val="en-US"/>
          </w:rPr>
          <w:t xml:space="preserve">To work with XPaths in </w:t>
        </w:r>
      </w:ins>
      <w:ins w:id="1187" w:author="Timm Lehmberg" w:date="2016-10-31T09:47:00Z">
        <w:r w:rsidR="007D5832">
          <w:rPr>
            <w:lang w:val="en-US"/>
          </w:rPr>
          <w:t>EXAKT</w:t>
        </w:r>
      </w:ins>
      <w:ins w:id="1188" w:author="Timm Lehmberg" w:date="2016-10-25T15:43:00Z">
        <w:r w:rsidR="00570845" w:rsidRPr="002E389F">
          <w:rPr>
            <w:lang w:val="en-US"/>
          </w:rPr>
          <w:t xml:space="preserve"> you should be </w:t>
        </w:r>
      </w:ins>
      <w:ins w:id="1189" w:author="Timm Lehmberg" w:date="2016-10-25T15:44:00Z">
        <w:r w:rsidR="00570845" w:rsidRPr="002E389F">
          <w:rPr>
            <w:lang w:val="en-US"/>
          </w:rPr>
          <w:t>familiar with the structure of the exs files</w:t>
        </w:r>
      </w:ins>
      <w:ins w:id="1190" w:author="Timm Lehmberg" w:date="2016-10-26T10:15:00Z">
        <w:r w:rsidR="002E389F" w:rsidRPr="002E389F">
          <w:rPr>
            <w:lang w:val="en-US"/>
            <w:rPrChange w:id="1191" w:author="Timm Lehmberg" w:date="2016-10-26T10:16:00Z">
              <w:rPr>
                <w:highlight w:val="yellow"/>
                <w:lang w:val="en-US"/>
              </w:rPr>
            </w:rPrChange>
          </w:rPr>
          <w:t xml:space="preserve"> and the syntax of XPath </w:t>
        </w:r>
      </w:ins>
      <w:ins w:id="1192" w:author="Timm Lehmberg" w:date="2016-10-26T10:16:00Z">
        <w:r w:rsidR="002E389F" w:rsidRPr="002E389F">
          <w:rPr>
            <w:lang w:val="en-US"/>
            <w:rPrChange w:id="1193" w:author="Timm Lehmberg" w:date="2016-10-26T10:16:00Z">
              <w:rPr>
                <w:highlight w:val="yellow"/>
                <w:lang w:val="en-US"/>
              </w:rPr>
            </w:rPrChange>
          </w:rPr>
          <w:t>expressions</w:t>
        </w:r>
      </w:ins>
      <w:ins w:id="1194" w:author="Timm Lehmberg" w:date="2016-10-25T15:44:00Z">
        <w:r w:rsidR="00570845" w:rsidRPr="002E389F">
          <w:rPr>
            <w:lang w:val="en-US"/>
          </w:rPr>
          <w:t>.</w:t>
        </w:r>
        <w:r w:rsidR="00570845">
          <w:rPr>
            <w:lang w:val="en-US"/>
          </w:rPr>
          <w:t xml:space="preserve"> </w:t>
        </w:r>
      </w:ins>
    </w:p>
    <w:p w14:paraId="1E6A2D8B" w14:textId="4E1CA0F3" w:rsidR="002E389F" w:rsidRDefault="00972549">
      <w:pPr>
        <w:rPr>
          <w:ins w:id="1195" w:author="Timm Lehmberg" w:date="2016-10-26T10:21:00Z"/>
          <w:lang w:val="en-US"/>
        </w:rPr>
      </w:pPr>
      <w:ins w:id="1196" w:author="Timm Lehmberg" w:date="2016-10-25T12:09:00Z">
        <w:r>
          <w:rPr>
            <w:lang w:val="en-US"/>
          </w:rPr>
          <w:t>Note</w:t>
        </w:r>
        <w:r w:rsidR="00C04B70">
          <w:rPr>
            <w:lang w:val="en-US"/>
          </w:rPr>
          <w:t xml:space="preserve"> that the XPath searches are restricted to </w:t>
        </w:r>
      </w:ins>
      <w:ins w:id="1197" w:author="Timm Lehmberg" w:date="2016-10-25T12:18:00Z">
        <w:r w:rsidR="004423F3">
          <w:rPr>
            <w:lang w:val="en-US"/>
          </w:rPr>
          <w:t>the “segmentation</w:t>
        </w:r>
      </w:ins>
      <w:ins w:id="1198" w:author="Timm Lehmberg" w:date="2016-10-25T12:26:00Z">
        <w:r>
          <w:rPr>
            <w:lang w:val="en-US"/>
          </w:rPr>
          <w:t>”</w:t>
        </w:r>
      </w:ins>
      <w:ins w:id="1199" w:author="Timm Lehmberg" w:date="2016-10-25T12:18:00Z">
        <w:r w:rsidR="004423F3">
          <w:rPr>
            <w:lang w:val="en-US"/>
          </w:rPr>
          <w:t xml:space="preserve"> nodes. You can choose between the </w:t>
        </w:r>
      </w:ins>
      <w:ins w:id="1200" w:author="Timm Lehmberg" w:date="2016-10-25T12:19:00Z">
        <w:r w:rsidR="004423F3">
          <w:rPr>
            <w:lang w:val="en-US"/>
          </w:rPr>
          <w:t>“</w:t>
        </w:r>
      </w:ins>
      <w:ins w:id="1201" w:author="Timm Lehmberg" w:date="2016-10-25T12:18:00Z">
        <w:r w:rsidR="004423F3" w:rsidRPr="001B08E0">
          <w:rPr>
            <w:lang w:val="en-US"/>
            <w:rPrChange w:id="1202" w:author="Timm Lehmberg" w:date="2016-10-25T12:20:00Z">
              <w:rPr>
                <w:rFonts w:ascii="Times New Roman" w:hAnsi="Times New Roman"/>
                <w:color w:val="993300"/>
                <w:sz w:val="24"/>
                <w:lang w:val="en-US"/>
              </w:rPr>
            </w:rPrChange>
          </w:rPr>
          <w:t>SpeakerContribution_Utterance_Word</w:t>
        </w:r>
      </w:ins>
      <w:ins w:id="1203" w:author="Timm Lehmberg" w:date="2016-10-25T12:20:00Z">
        <w:r w:rsidR="004423F3" w:rsidRPr="001B08E0">
          <w:rPr>
            <w:lang w:val="en-US"/>
            <w:rPrChange w:id="1204" w:author="Timm Lehmberg" w:date="2016-10-25T12:20:00Z">
              <w:rPr>
                <w:rFonts w:ascii="Times New Roman" w:hAnsi="Times New Roman"/>
                <w:color w:val="993300"/>
                <w:sz w:val="24"/>
                <w:lang w:val="en-US"/>
              </w:rPr>
            </w:rPrChange>
          </w:rPr>
          <w:t>”</w:t>
        </w:r>
      </w:ins>
      <w:ins w:id="1205" w:author="Timm Lehmberg" w:date="2016-10-25T12:19:00Z">
        <w:r w:rsidR="004423F3" w:rsidRPr="001B08E0">
          <w:rPr>
            <w:lang w:val="en-US"/>
            <w:rPrChange w:id="1206" w:author="Timm Lehmberg" w:date="2016-10-25T12:20:00Z">
              <w:rPr>
                <w:rFonts w:ascii="Times New Roman" w:hAnsi="Times New Roman"/>
                <w:color w:val="993300"/>
                <w:sz w:val="24"/>
                <w:lang w:val="en-US"/>
              </w:rPr>
            </w:rPrChange>
          </w:rPr>
          <w:t xml:space="preserve"> </w:t>
        </w:r>
      </w:ins>
      <w:ins w:id="1207" w:author="Timm Lehmberg" w:date="2016-10-25T12:20:00Z">
        <w:r w:rsidR="001B08E0" w:rsidRPr="001B08E0">
          <w:rPr>
            <w:lang w:val="en-US"/>
          </w:rPr>
          <w:t xml:space="preserve">node </w:t>
        </w:r>
        <w:r w:rsidR="001B08E0">
          <w:rPr>
            <w:lang w:val="en-US"/>
          </w:rPr>
          <w:t>and</w:t>
        </w:r>
      </w:ins>
      <w:ins w:id="1208" w:author="Timm Lehmberg" w:date="2016-10-25T12:19:00Z">
        <w:r w:rsidR="004423F3">
          <w:rPr>
            <w:lang w:val="en-US"/>
          </w:rPr>
          <w:t xml:space="preserve"> the </w:t>
        </w:r>
      </w:ins>
      <w:ins w:id="1209" w:author="Timm Lehmberg" w:date="2016-10-25T12:18:00Z">
        <w:r w:rsidR="004423F3" w:rsidRPr="001B08E0">
          <w:rPr>
            <w:lang w:val="en-US"/>
            <w:rPrChange w:id="1210" w:author="Timm Lehmberg" w:date="2016-10-25T12:20:00Z">
              <w:rPr>
                <w:rFonts w:ascii="Times New Roman" w:hAnsi="Times New Roman"/>
                <w:color w:val="993300"/>
                <w:sz w:val="24"/>
                <w:lang w:val="en-US"/>
              </w:rPr>
            </w:rPrChange>
          </w:rPr>
          <w:t>"SpeakerContribution_Event"</w:t>
        </w:r>
      </w:ins>
      <w:ins w:id="1211" w:author="Timm Lehmberg" w:date="2016-10-25T12:20:00Z">
        <w:r w:rsidR="004423F3" w:rsidRPr="001B08E0">
          <w:rPr>
            <w:lang w:val="en-US"/>
            <w:rPrChange w:id="1212" w:author="Timm Lehmberg" w:date="2016-10-25T12:20:00Z">
              <w:rPr>
                <w:rFonts w:ascii="Times New Roman" w:hAnsi="Times New Roman"/>
                <w:color w:val="993300"/>
                <w:sz w:val="24"/>
                <w:lang w:val="en-US"/>
              </w:rPr>
            </w:rPrChange>
          </w:rPr>
          <w:t xml:space="preserve"> node </w:t>
        </w:r>
      </w:ins>
      <w:ins w:id="1213" w:author="Timm Lehmberg" w:date="2016-10-25T14:34:00Z">
        <w:r w:rsidR="00D10F15">
          <w:rPr>
            <w:lang w:val="en-US"/>
          </w:rPr>
          <w:t xml:space="preserve">via </w:t>
        </w:r>
      </w:ins>
      <w:ins w:id="1214" w:author="Timm Lehmberg" w:date="2016-10-26T11:07:00Z">
        <w:r w:rsidR="0036432C">
          <w:rPr>
            <w:lang w:val="en-US"/>
          </w:rPr>
          <w:t>the</w:t>
        </w:r>
      </w:ins>
      <w:ins w:id="1215" w:author="Timm Lehmberg" w:date="2016-10-25T14:34:00Z">
        <w:r w:rsidR="00D10F15">
          <w:rPr>
            <w:lang w:val="en-US"/>
          </w:rPr>
          <w:t>drop-down-menu</w:t>
        </w:r>
      </w:ins>
      <w:ins w:id="1216" w:author="Timm Lehmberg" w:date="2016-10-26T11:08:00Z">
        <w:r w:rsidR="0036432C">
          <w:rPr>
            <w:lang w:val="en-US"/>
          </w:rPr>
          <w:t>.</w:t>
        </w:r>
      </w:ins>
      <w:ins w:id="1217" w:author="Timm Lehmberg" w:date="2016-10-25T12:26:00Z">
        <w:r w:rsidRPr="0036432C">
          <w:rPr>
            <w:lang w:val="en-US"/>
          </w:rPr>
          <w:t xml:space="preserve"> </w:t>
        </w:r>
      </w:ins>
      <w:ins w:id="1218" w:author="Timm Lehmberg" w:date="2016-10-26T10:20:00Z">
        <w:r w:rsidR="002E389F" w:rsidRPr="0036432C">
          <w:rPr>
            <w:lang w:val="en-US"/>
          </w:rPr>
          <w:t xml:space="preserve">That means your search will </w:t>
        </w:r>
      </w:ins>
      <w:ins w:id="1219" w:author="Timm Lehmberg" w:date="2016-10-26T11:04:00Z">
        <w:r w:rsidR="0036432C" w:rsidRPr="0036432C">
          <w:rPr>
            <w:lang w:val="en-US"/>
            <w:rPrChange w:id="1220" w:author="Timm Lehmberg" w:date="2016-10-26T11:07:00Z">
              <w:rPr>
                <w:highlight w:val="yellow"/>
                <w:lang w:val="en-US"/>
              </w:rPr>
            </w:rPrChange>
          </w:rPr>
          <w:t>only be applied to the node</w:t>
        </w:r>
      </w:ins>
      <w:ins w:id="1221" w:author="Timm Lehmberg" w:date="2016-10-26T10:20:00Z">
        <w:r w:rsidR="002E389F" w:rsidRPr="0036432C">
          <w:rPr>
            <w:lang w:val="en-US"/>
          </w:rPr>
          <w:t xml:space="preserve"> </w:t>
        </w:r>
      </w:ins>
      <w:ins w:id="1222" w:author="Timm Lehmberg" w:date="2016-10-26T11:07:00Z">
        <w:r w:rsidR="0036432C" w:rsidRPr="0036432C">
          <w:rPr>
            <w:lang w:val="en-US"/>
          </w:rPr>
          <w:t>you chose.</w:t>
        </w:r>
      </w:ins>
    </w:p>
    <w:p w14:paraId="5F45FE5C" w14:textId="3B5769F6" w:rsidR="002E389F" w:rsidRDefault="00557855" w:rsidP="00530D6C">
      <w:pPr>
        <w:rPr>
          <w:ins w:id="1223" w:author="Timm Lehmberg" w:date="2016-10-26T11:05:00Z"/>
          <w:lang w:val="en-US"/>
        </w:rPr>
      </w:pPr>
      <w:ins w:id="1224" w:author="Timm Lehmberg" w:date="2016-10-26T11:13:00Z">
        <w:r>
          <w:rPr>
            <w:noProof/>
          </w:rPr>
          <w:drawing>
            <wp:anchor distT="0" distB="0" distL="114300" distR="114300" simplePos="0" relativeHeight="251638272" behindDoc="0" locked="0" layoutInCell="1" allowOverlap="1" wp14:anchorId="76342D39" wp14:editId="543291E6">
              <wp:simplePos x="0" y="0"/>
              <wp:positionH relativeFrom="column">
                <wp:posOffset>738505</wp:posOffset>
              </wp:positionH>
              <wp:positionV relativeFrom="paragraph">
                <wp:posOffset>227330</wp:posOffset>
              </wp:positionV>
              <wp:extent cx="3761740" cy="237490"/>
              <wp:effectExtent l="0" t="0" r="0" b="0"/>
              <wp:wrapTopAndBottom/>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a:stretch/>
                    </pic:blipFill>
                    <pic:spPr bwMode="auto">
                      <a:xfrm>
                        <a:off x="0" y="0"/>
                        <a:ext cx="3761740" cy="237490"/>
                      </a:xfrm>
                      <a:prstGeom prst="rect">
                        <a:avLst/>
                      </a:prstGeom>
                      <a:ln>
                        <a:noFill/>
                      </a:ln>
                      <a:extLst>
                        <a:ext uri="{53640926-AAD7-44D8-BBD7-CCE9431645EC}">
                          <a14:shadowObscured xmlns:a14="http://schemas.microsoft.com/office/drawing/2010/main"/>
                        </a:ext>
                      </a:extLst>
                    </pic:spPr>
                  </pic:pic>
                </a:graphicData>
              </a:graphic>
            </wp:anchor>
          </w:drawing>
        </w:r>
      </w:ins>
    </w:p>
    <w:p w14:paraId="149A2F4B" w14:textId="70C86BCE" w:rsidR="0036432C" w:rsidRDefault="0036432C" w:rsidP="00530D6C">
      <w:pPr>
        <w:rPr>
          <w:ins w:id="1225" w:author="Timm Lehmberg" w:date="2016-10-26T10:16:00Z"/>
          <w:lang w:val="en-US"/>
        </w:rPr>
      </w:pPr>
    </w:p>
    <w:p w14:paraId="5FC012AE" w14:textId="4A30F675" w:rsidR="002E389F" w:rsidRPr="002E389F" w:rsidRDefault="002E389F" w:rsidP="00530D6C">
      <w:pPr>
        <w:rPr>
          <w:ins w:id="1226" w:author="Timm Lehmberg" w:date="2016-10-25T14:35:00Z"/>
          <w:lang w:val="en-US"/>
        </w:rPr>
      </w:pPr>
      <w:ins w:id="1227" w:author="Timm Lehmberg" w:date="2016-10-26T10:21:00Z">
        <w:r w:rsidRPr="0036432C">
          <w:rPr>
            <w:lang w:val="en-US"/>
            <w:rPrChange w:id="1228" w:author="Timm Lehmberg" w:date="2016-10-26T11:09:00Z">
              <w:rPr>
                <w:highlight w:val="yellow"/>
              </w:rPr>
            </w:rPrChange>
          </w:rPr>
          <w:t xml:space="preserve">Short overview </w:t>
        </w:r>
      </w:ins>
      <w:ins w:id="1229" w:author="Timm Lehmberg" w:date="2016-10-26T10:23:00Z">
        <w:r w:rsidRPr="0036432C">
          <w:rPr>
            <w:lang w:val="en-US"/>
            <w:rPrChange w:id="1230" w:author="Timm Lehmberg" w:date="2016-10-26T11:09:00Z">
              <w:rPr>
                <w:highlight w:val="yellow"/>
                <w:lang w:val="en-US"/>
              </w:rPr>
            </w:rPrChange>
          </w:rPr>
          <w:t>of the</w:t>
        </w:r>
      </w:ins>
      <w:ins w:id="1231" w:author="Timm Lehmberg" w:date="2016-10-26T10:21:00Z">
        <w:r w:rsidRPr="0036432C">
          <w:rPr>
            <w:lang w:val="en-US"/>
            <w:rPrChange w:id="1232" w:author="Timm Lehmberg" w:date="2016-10-26T11:09:00Z">
              <w:rPr>
                <w:highlight w:val="yellow"/>
              </w:rPr>
            </w:rPrChange>
          </w:rPr>
          <w:t xml:space="preserve"> </w:t>
        </w:r>
      </w:ins>
      <w:ins w:id="1233" w:author="Timm Lehmberg" w:date="2016-10-26T10:16:00Z">
        <w:r w:rsidRPr="0036432C">
          <w:rPr>
            <w:lang w:val="en-US"/>
            <w:rPrChange w:id="1234" w:author="Timm Lehmberg" w:date="2016-10-26T11:09:00Z">
              <w:rPr>
                <w:highlight w:val="yellow"/>
              </w:rPr>
            </w:rPrChange>
          </w:rPr>
          <w:t>s</w:t>
        </w:r>
        <w:r w:rsidRPr="0036432C">
          <w:rPr>
            <w:lang w:val="en-US"/>
          </w:rPr>
          <w:t>yntax of XPath expressions</w:t>
        </w:r>
      </w:ins>
    </w:p>
    <w:p w14:paraId="167048EA" w14:textId="04A0E77B" w:rsidR="00082535" w:rsidRDefault="00082535" w:rsidP="00530D6C">
      <w:pPr>
        <w:rPr>
          <w:ins w:id="1235" w:author="Timm Lehmberg" w:date="2016-10-26T10:24:00Z"/>
          <w:lang w:val="en-US"/>
        </w:rPr>
      </w:pPr>
    </w:p>
    <w:p w14:paraId="1BF7DD46" w14:textId="1863AC39" w:rsidR="0080773C" w:rsidRDefault="0080773C">
      <w:pPr>
        <w:pStyle w:val="Listenabsatz"/>
        <w:numPr>
          <w:ilvl w:val="0"/>
          <w:numId w:val="18"/>
        </w:numPr>
        <w:rPr>
          <w:ins w:id="1236" w:author="Timm Lehmberg" w:date="2016-10-26T10:25:00Z"/>
          <w:lang w:val="en-US"/>
        </w:rPr>
        <w:pPrChange w:id="1237" w:author="Timm Lehmberg" w:date="2016-10-26T10:25:00Z">
          <w:pPr/>
        </w:pPrChange>
      </w:pPr>
      <w:ins w:id="1238" w:author="Timm Lehmberg" w:date="2016-10-26T10:25:00Z">
        <w:r>
          <w:rPr>
            <w:lang w:val="en-US"/>
          </w:rPr>
          <w:t>start of the path: /</w:t>
        </w:r>
      </w:ins>
      <w:ins w:id="1239" w:author="Timm Lehmberg" w:date="2016-10-26T10:26:00Z">
        <w:r>
          <w:rPr>
            <w:lang w:val="en-US"/>
          </w:rPr>
          <w:t xml:space="preserve">  </w:t>
        </w:r>
      </w:ins>
      <w:ins w:id="1240" w:author="Timm Lehmberg" w:date="2016-10-26T10:25:00Z">
        <w:r>
          <w:rPr>
            <w:lang w:val="en-US"/>
          </w:rPr>
          <w:t>represents the absolute path to (only) one element</w:t>
        </w:r>
      </w:ins>
    </w:p>
    <w:p w14:paraId="0DA62E54" w14:textId="0607C730" w:rsidR="0080773C" w:rsidRDefault="0080773C">
      <w:pPr>
        <w:pStyle w:val="Listenabsatz"/>
        <w:numPr>
          <w:ilvl w:val="0"/>
          <w:numId w:val="18"/>
        </w:numPr>
        <w:rPr>
          <w:ins w:id="1241" w:author="Timm Lehmberg" w:date="2016-10-26T10:27:00Z"/>
          <w:lang w:val="en-US"/>
        </w:rPr>
        <w:pPrChange w:id="1242" w:author="Timm Lehmberg" w:date="2016-10-26T10:25:00Z">
          <w:pPr/>
        </w:pPrChange>
      </w:pPr>
      <w:ins w:id="1243" w:author="Timm Lehmberg" w:date="2016-10-26T10:26:00Z">
        <w:r>
          <w:rPr>
            <w:lang w:val="en-US"/>
          </w:rPr>
          <w:t xml:space="preserve">start of the path: // chooses every element </w:t>
        </w:r>
      </w:ins>
      <w:ins w:id="1244" w:author="Timm Lehmberg" w:date="2016-10-26T10:27:00Z">
        <w:r>
          <w:rPr>
            <w:lang w:val="en-US"/>
          </w:rPr>
          <w:t>that meets the XPath criteria</w:t>
        </w:r>
      </w:ins>
    </w:p>
    <w:p w14:paraId="16D1B48A" w14:textId="7B8C8C0D" w:rsidR="0080773C" w:rsidRDefault="0080773C">
      <w:pPr>
        <w:pStyle w:val="Listenabsatz"/>
        <w:numPr>
          <w:ilvl w:val="0"/>
          <w:numId w:val="18"/>
        </w:numPr>
        <w:rPr>
          <w:ins w:id="1245" w:author="Timm Lehmberg" w:date="2016-10-26T10:28:00Z"/>
          <w:lang w:val="en-US"/>
        </w:rPr>
        <w:pPrChange w:id="1246" w:author="Timm Lehmberg" w:date="2016-10-26T10:25:00Z">
          <w:pPr/>
        </w:pPrChange>
      </w:pPr>
      <w:ins w:id="1247" w:author="Timm Lehmberg" w:date="2016-10-26T10:28:00Z">
        <w:r>
          <w:rPr>
            <w:lang w:val="en-US"/>
          </w:rPr>
          <w:t>[ ] are used to specify the element further</w:t>
        </w:r>
      </w:ins>
    </w:p>
    <w:p w14:paraId="737120A0" w14:textId="60A4C764" w:rsidR="0080773C" w:rsidRDefault="0080773C">
      <w:pPr>
        <w:pStyle w:val="Listenabsatz"/>
        <w:numPr>
          <w:ilvl w:val="0"/>
          <w:numId w:val="18"/>
        </w:numPr>
        <w:rPr>
          <w:ins w:id="1248" w:author="Timm Lehmberg" w:date="2016-10-26T10:31:00Z"/>
          <w:lang w:val="en-US"/>
        </w:rPr>
        <w:pPrChange w:id="1249" w:author="Timm Lehmberg" w:date="2016-10-26T10:25:00Z">
          <w:pPr/>
        </w:pPrChange>
      </w:pPr>
      <w:ins w:id="1250" w:author="Timm Lehmberg" w:date="2016-10-26T10:28:00Z">
        <w:r>
          <w:rPr>
            <w:lang w:val="en-US"/>
          </w:rPr>
          <w:t xml:space="preserve">@ is used to specify an attribute </w:t>
        </w:r>
      </w:ins>
    </w:p>
    <w:p w14:paraId="1AA6391C" w14:textId="2FB77F85" w:rsidR="0080773C" w:rsidRPr="0080773C" w:rsidRDefault="0080773C">
      <w:pPr>
        <w:pStyle w:val="Listenabsatz"/>
        <w:numPr>
          <w:ilvl w:val="0"/>
          <w:numId w:val="18"/>
        </w:numPr>
        <w:rPr>
          <w:ins w:id="1251" w:author="Timm Lehmberg" w:date="2016-10-26T10:34:00Z"/>
          <w:lang w:val="en-US"/>
          <w:rPrChange w:id="1252" w:author="Timm Lehmberg" w:date="2016-10-26T10:34:00Z">
            <w:rPr>
              <w:ins w:id="1253" w:author="Timm Lehmberg" w:date="2016-10-26T10:34:00Z"/>
              <w:rFonts w:ascii="Tahoma" w:hAnsi="Tahoma" w:cs="Tahoma"/>
              <w:b/>
              <w:bCs/>
              <w:color w:val="000000"/>
              <w:sz w:val="27"/>
              <w:szCs w:val="27"/>
              <w:shd w:val="clear" w:color="auto" w:fill="F0F8FF"/>
              <w:lang w:val="en-US"/>
            </w:rPr>
          </w:rPrChange>
        </w:rPr>
        <w:pPrChange w:id="1254" w:author="Timm Lehmberg" w:date="2016-10-26T10:25:00Z">
          <w:pPr/>
        </w:pPrChange>
      </w:pPr>
      <w:ins w:id="1255" w:author="Timm Lehmberg" w:date="2016-10-26T10:31:00Z">
        <w:r w:rsidRPr="0080773C">
          <w:rPr>
            <w:lang w:val="en-US"/>
            <w:rPrChange w:id="1256" w:author="Timm Lehmberg" w:date="2016-10-26T10:34:00Z">
              <w:rPr>
                <w:rFonts w:ascii="Tahoma" w:hAnsi="Tahoma" w:cs="Tahoma"/>
                <w:b/>
                <w:bCs/>
                <w:color w:val="000000"/>
                <w:sz w:val="27"/>
                <w:szCs w:val="27"/>
                <w:shd w:val="clear" w:color="auto" w:fill="F0F8FF"/>
              </w:rPr>
            </w:rPrChange>
          </w:rPr>
          <w:t xml:space="preserve">/child:: chooses the </w:t>
        </w:r>
      </w:ins>
      <w:ins w:id="1257" w:author="Timm Lehmberg" w:date="2016-10-26T10:48:00Z">
        <w:r w:rsidR="008E073A">
          <w:rPr>
            <w:lang w:val="en-US"/>
          </w:rPr>
          <w:t xml:space="preserve">(directly following) </w:t>
        </w:r>
      </w:ins>
      <w:ins w:id="1258" w:author="Timm Lehmberg" w:date="2016-10-26T10:34:00Z">
        <w:r w:rsidRPr="0080773C">
          <w:rPr>
            <w:lang w:val="en-US"/>
            <w:rPrChange w:id="1259" w:author="Timm Lehmberg" w:date="2016-10-26T10:34:00Z">
              <w:rPr>
                <w:rFonts w:ascii="Tahoma" w:hAnsi="Tahoma" w:cs="Tahoma"/>
                <w:b/>
                <w:bCs/>
                <w:color w:val="000000"/>
                <w:sz w:val="27"/>
                <w:szCs w:val="27"/>
                <w:shd w:val="clear" w:color="auto" w:fill="F0F8FF"/>
              </w:rPr>
            </w:rPrChange>
          </w:rPr>
          <w:t xml:space="preserve">children </w:t>
        </w:r>
        <w:r w:rsidRPr="0080773C">
          <w:rPr>
            <w:lang w:val="en-US"/>
          </w:rPr>
          <w:t>of</w:t>
        </w:r>
        <w:r w:rsidRPr="0080773C">
          <w:rPr>
            <w:lang w:val="en-US"/>
            <w:rPrChange w:id="1260" w:author="Timm Lehmberg" w:date="2016-10-26T10:34:00Z">
              <w:rPr>
                <w:rFonts w:ascii="Tahoma" w:hAnsi="Tahoma" w:cs="Tahoma"/>
                <w:b/>
                <w:bCs/>
                <w:color w:val="000000"/>
                <w:sz w:val="27"/>
                <w:szCs w:val="27"/>
                <w:shd w:val="clear" w:color="auto" w:fill="F0F8FF"/>
              </w:rPr>
            </w:rPrChange>
          </w:rPr>
          <w:t xml:space="preserve"> </w:t>
        </w:r>
        <w:r>
          <w:rPr>
            <w:lang w:val="en-US"/>
          </w:rPr>
          <w:t>t</w:t>
        </w:r>
        <w:r w:rsidRPr="0080773C">
          <w:rPr>
            <w:lang w:val="en-US"/>
            <w:rPrChange w:id="1261" w:author="Timm Lehmberg" w:date="2016-10-26T10:34:00Z">
              <w:rPr>
                <w:rFonts w:ascii="Tahoma" w:hAnsi="Tahoma" w:cs="Tahoma"/>
                <w:b/>
                <w:bCs/>
                <w:color w:val="000000"/>
                <w:sz w:val="27"/>
                <w:szCs w:val="27"/>
                <w:shd w:val="clear" w:color="auto" w:fill="F0F8FF"/>
              </w:rPr>
            </w:rPrChange>
          </w:rPr>
          <w:t xml:space="preserve">he context node, can also be </w:t>
        </w:r>
      </w:ins>
      <w:ins w:id="1262" w:author="Timm Lehmberg" w:date="2016-10-26T10:35:00Z">
        <w:r>
          <w:rPr>
            <w:lang w:val="en-US"/>
          </w:rPr>
          <w:t>shortened to just</w:t>
        </w:r>
      </w:ins>
      <w:ins w:id="1263" w:author="Timm Lehmberg" w:date="2016-10-26T10:34:00Z">
        <w:r w:rsidRPr="0080773C">
          <w:rPr>
            <w:lang w:val="en-US"/>
            <w:rPrChange w:id="1264" w:author="Timm Lehmberg" w:date="2016-10-26T10:34:00Z">
              <w:rPr>
                <w:rFonts w:ascii="Tahoma" w:hAnsi="Tahoma" w:cs="Tahoma"/>
                <w:b/>
                <w:bCs/>
                <w:color w:val="000000"/>
                <w:sz w:val="27"/>
                <w:szCs w:val="27"/>
                <w:shd w:val="clear" w:color="auto" w:fill="F0F8FF"/>
                <w:lang w:val="en-US"/>
              </w:rPr>
            </w:rPrChange>
          </w:rPr>
          <w:t xml:space="preserve"> /</w:t>
        </w:r>
      </w:ins>
    </w:p>
    <w:p w14:paraId="0EAB1D4D" w14:textId="6B326BF4" w:rsidR="00C521FF" w:rsidRPr="00C521FF" w:rsidRDefault="008E073A">
      <w:pPr>
        <w:pStyle w:val="Listenabsatz"/>
        <w:numPr>
          <w:ilvl w:val="0"/>
          <w:numId w:val="18"/>
        </w:numPr>
        <w:rPr>
          <w:ins w:id="1265" w:author="Timm Lehmberg" w:date="2016-10-26T10:52:00Z"/>
          <w:lang w:val="en-US"/>
          <w:rPrChange w:id="1266" w:author="Timm Lehmberg" w:date="2016-10-26T10:52:00Z">
            <w:rPr>
              <w:ins w:id="1267" w:author="Timm Lehmberg" w:date="2016-10-26T10:52:00Z"/>
              <w:color w:val="000000"/>
              <w:sz w:val="26"/>
              <w:szCs w:val="26"/>
              <w:shd w:val="clear" w:color="auto" w:fill="FFFFFF"/>
            </w:rPr>
          </w:rPrChange>
        </w:rPr>
        <w:pPrChange w:id="1268" w:author="Timm Lehmberg" w:date="2016-10-26T10:25:00Z">
          <w:pPr/>
        </w:pPrChange>
      </w:pPr>
      <w:ins w:id="1269" w:author="Timm Lehmberg" w:date="2016-10-26T10:48:00Z">
        <w:r w:rsidRPr="00C521FF">
          <w:rPr>
            <w:lang w:val="en-US"/>
          </w:rPr>
          <w:t>//</w:t>
        </w:r>
      </w:ins>
      <w:ins w:id="1270" w:author="Timm Lehmberg" w:date="2016-10-26T10:49:00Z">
        <w:r w:rsidRPr="00C521FF">
          <w:rPr>
            <w:lang w:val="en-US"/>
            <w:rPrChange w:id="1271" w:author="Timm Lehmberg" w:date="2016-10-26T10:52:00Z">
              <w:rPr/>
            </w:rPrChange>
          </w:rPr>
          <w:t xml:space="preserve"> </w:t>
        </w:r>
        <w:r w:rsidR="00C521FF" w:rsidRPr="00C521FF">
          <w:rPr>
            <w:lang w:val="en-US"/>
            <w:rPrChange w:id="1272" w:author="Timm Lehmberg" w:date="2016-10-26T10:52:00Z">
              <w:rPr/>
            </w:rPrChange>
          </w:rPr>
          <w:t>(</w:t>
        </w:r>
        <w:r w:rsidR="00C521FF" w:rsidRPr="00C521FF">
          <w:rPr>
            <w:lang w:val="en-US"/>
            <w:rPrChange w:id="1273" w:author="Timm Lehmberg" w:date="2016-10-26T10:53:00Z">
              <w:rPr>
                <w:color w:val="000000"/>
                <w:sz w:val="26"/>
                <w:szCs w:val="26"/>
                <w:shd w:val="clear" w:color="auto" w:fill="FFFFFF"/>
              </w:rPr>
            </w:rPrChange>
          </w:rPr>
          <w:t xml:space="preserve">recursive descent operator) </w:t>
        </w:r>
      </w:ins>
      <w:ins w:id="1274" w:author="Timm Lehmberg" w:date="2016-10-26T11:08:00Z">
        <w:r w:rsidR="0036432C" w:rsidRPr="00C521FF">
          <w:rPr>
            <w:lang w:val="en-US"/>
          </w:rPr>
          <w:t>addresses</w:t>
        </w:r>
      </w:ins>
      <w:ins w:id="1275" w:author="Timm Lehmberg" w:date="2016-10-26T10:49:00Z">
        <w:r w:rsidRPr="00C521FF">
          <w:rPr>
            <w:lang w:val="en-US"/>
            <w:rPrChange w:id="1276" w:author="Timm Lehmberg" w:date="2016-10-26T10:53:00Z">
              <w:rPr>
                <w:color w:val="000000"/>
                <w:sz w:val="26"/>
                <w:szCs w:val="26"/>
                <w:shd w:val="clear" w:color="auto" w:fill="FFFFFF"/>
              </w:rPr>
            </w:rPrChange>
          </w:rPr>
          <w:t xml:space="preserve"> every element </w:t>
        </w:r>
      </w:ins>
      <w:ins w:id="1277" w:author="Timm Lehmberg" w:date="2016-10-26T10:52:00Z">
        <w:r w:rsidR="00C521FF" w:rsidRPr="00C521FF">
          <w:rPr>
            <w:lang w:val="en-US"/>
            <w:rPrChange w:id="1278" w:author="Timm Lehmberg" w:date="2016-10-26T10:53:00Z">
              <w:rPr>
                <w:color w:val="000000"/>
                <w:sz w:val="26"/>
                <w:szCs w:val="26"/>
                <w:shd w:val="clear" w:color="auto" w:fill="FFFFFF"/>
              </w:rPr>
            </w:rPrChange>
          </w:rPr>
          <w:t xml:space="preserve">that </w:t>
        </w:r>
      </w:ins>
      <w:ins w:id="1279" w:author="Timm Lehmberg" w:date="2016-10-26T11:00:00Z">
        <w:r w:rsidR="00FE47D1">
          <w:rPr>
            <w:lang w:val="en-US"/>
          </w:rPr>
          <w:t>is located</w:t>
        </w:r>
      </w:ins>
      <w:ins w:id="1280" w:author="Timm Lehmberg" w:date="2016-10-26T10:52:00Z">
        <w:r w:rsidR="00C521FF" w:rsidRPr="00C521FF">
          <w:rPr>
            <w:lang w:val="en-US"/>
            <w:rPrChange w:id="1281" w:author="Timm Lehmberg" w:date="2016-10-26T10:53:00Z">
              <w:rPr>
                <w:color w:val="000000"/>
                <w:sz w:val="26"/>
                <w:szCs w:val="26"/>
                <w:shd w:val="clear" w:color="auto" w:fill="FFFFFF"/>
              </w:rPr>
            </w:rPrChange>
          </w:rPr>
          <w:t xml:space="preserve"> in a subordinated </w:t>
        </w:r>
      </w:ins>
      <w:ins w:id="1282" w:author="Timm Lehmberg" w:date="2016-10-26T10:53:00Z">
        <w:r w:rsidR="00C521FF" w:rsidRPr="00C521FF">
          <w:rPr>
            <w:lang w:val="en-US"/>
            <w:rPrChange w:id="1283" w:author="Timm Lehmberg" w:date="2016-10-26T10:53:00Z">
              <w:rPr>
                <w:color w:val="000000"/>
                <w:sz w:val="26"/>
                <w:szCs w:val="26"/>
                <w:shd w:val="clear" w:color="auto" w:fill="FFFFFF"/>
                <w:lang w:val="en-US"/>
              </w:rPr>
            </w:rPrChange>
          </w:rPr>
          <w:t>layer of the context node</w:t>
        </w:r>
      </w:ins>
      <w:ins w:id="1284" w:author="Timm Lehmberg" w:date="2016-10-26T10:54:00Z">
        <w:r w:rsidR="00C521FF">
          <w:rPr>
            <w:lang w:val="en-US"/>
          </w:rPr>
          <w:t>, regardless of the further branching</w:t>
        </w:r>
      </w:ins>
    </w:p>
    <w:p w14:paraId="28B2BF90" w14:textId="77777777" w:rsidR="00C521FF" w:rsidRPr="00FE47D1" w:rsidRDefault="00C521FF">
      <w:pPr>
        <w:pStyle w:val="Listenabsatz"/>
        <w:rPr>
          <w:ins w:id="1285" w:author="Timm Lehmberg" w:date="2016-10-25T14:35:00Z"/>
          <w:lang w:val="en-US"/>
        </w:rPr>
        <w:pPrChange w:id="1286" w:author="Timm Lehmberg" w:date="2016-10-26T10:54:00Z">
          <w:pPr/>
        </w:pPrChange>
      </w:pPr>
    </w:p>
    <w:p w14:paraId="4AC0C990" w14:textId="03E6E159" w:rsidR="00D10F15" w:rsidRDefault="00B27BCC" w:rsidP="00530D6C">
      <w:pPr>
        <w:rPr>
          <w:ins w:id="1287" w:author="Timm Lehmberg" w:date="2016-10-25T15:22:00Z"/>
          <w:lang w:val="en-US"/>
        </w:rPr>
      </w:pPr>
      <w:ins w:id="1288" w:author="Timm Lehmberg" w:date="2016-10-25T15:13:00Z">
        <w:r>
          <w:rPr>
            <w:lang w:val="en-US"/>
          </w:rPr>
          <w:t xml:space="preserve">For example, </w:t>
        </w:r>
      </w:ins>
      <w:ins w:id="1289" w:author="Timm Lehmberg" w:date="2016-10-25T15:08:00Z">
        <w:r>
          <w:rPr>
            <w:lang w:val="en-US"/>
          </w:rPr>
          <w:t>if you choose “</w:t>
        </w:r>
        <w:r w:rsidRPr="009F3737">
          <w:rPr>
            <w:lang w:val="en-US"/>
          </w:rPr>
          <w:t>SpeakerContribution_Utterance_Word</w:t>
        </w:r>
        <w:r>
          <w:rPr>
            <w:lang w:val="en-US"/>
          </w:rPr>
          <w:t xml:space="preserve">” and enter </w:t>
        </w:r>
      </w:ins>
      <w:ins w:id="1290" w:author="Timm Lehmberg" w:date="2016-10-25T15:13:00Z">
        <w:r>
          <w:rPr>
            <w:lang w:val="en-US"/>
          </w:rPr>
          <w:t>the</w:t>
        </w:r>
      </w:ins>
      <w:ins w:id="1291" w:author="Timm Lehmberg" w:date="2016-10-25T15:08:00Z">
        <w:r w:rsidR="0036432C">
          <w:rPr>
            <w:lang w:val="en-US"/>
          </w:rPr>
          <w:t xml:space="preserve"> XP</w:t>
        </w:r>
        <w:r>
          <w:rPr>
            <w:lang w:val="en-US"/>
          </w:rPr>
          <w:t xml:space="preserve">ath </w:t>
        </w:r>
      </w:ins>
    </w:p>
    <w:p w14:paraId="43573EF5" w14:textId="77777777" w:rsidR="00073644" w:rsidRDefault="00073644" w:rsidP="00530D6C">
      <w:pPr>
        <w:rPr>
          <w:ins w:id="1292" w:author="Timm Lehmberg" w:date="2016-10-25T15:08:00Z"/>
          <w:lang w:val="en-US"/>
        </w:rPr>
      </w:pPr>
    </w:p>
    <w:p w14:paraId="0517071D" w14:textId="7C55A9B0" w:rsidR="00073644" w:rsidRDefault="00B27BCC">
      <w:pPr>
        <w:jc w:val="center"/>
        <w:rPr>
          <w:ins w:id="1293" w:author="Timm Lehmberg" w:date="2016-10-25T15:22:00Z"/>
          <w:rFonts w:ascii="Courier New" w:hAnsi="Courier New" w:cs="Courier New"/>
          <w:sz w:val="28"/>
          <w:szCs w:val="28"/>
          <w:lang w:val="pl-PL"/>
        </w:rPr>
        <w:pPrChange w:id="1294" w:author="Timm Lehmberg" w:date="2016-10-25T15:22:00Z">
          <w:pPr>
            <w:widowControl w:val="0"/>
          </w:pPr>
        </w:pPrChange>
      </w:pPr>
      <w:ins w:id="1295" w:author="Timm Lehmberg" w:date="2016-10-25T15:10:00Z">
        <w:r w:rsidRPr="00073644">
          <w:rPr>
            <w:rFonts w:ascii="Courier New" w:hAnsi="Courier New" w:cs="Courier New"/>
            <w:sz w:val="28"/>
            <w:szCs w:val="28"/>
            <w:lang w:val="pl-PL"/>
            <w:rPrChange w:id="1296" w:author="Timm Lehmberg" w:date="2016-10-25T15:22:00Z">
              <w:rPr/>
            </w:rPrChange>
          </w:rPr>
          <w:t>//segmented-tier</w:t>
        </w:r>
        <w:r w:rsidR="002111EB" w:rsidRPr="002111EB">
          <w:rPr>
            <w:rFonts w:ascii="Courier New" w:hAnsi="Courier New" w:cs="Courier New"/>
            <w:sz w:val="28"/>
            <w:szCs w:val="28"/>
            <w:lang w:val="pl-PL"/>
          </w:rPr>
          <w:t>[@speaker='SPK0']//ts[@n='HIAT:</w:t>
        </w:r>
      </w:ins>
      <w:ins w:id="1297" w:author="Timm Lehmberg" w:date="2016-10-25T15:41:00Z">
        <w:r w:rsidR="002111EB">
          <w:rPr>
            <w:rFonts w:ascii="Courier New" w:hAnsi="Courier New" w:cs="Courier New"/>
            <w:sz w:val="28"/>
            <w:szCs w:val="28"/>
            <w:lang w:val="pl-PL"/>
          </w:rPr>
          <w:t>u</w:t>
        </w:r>
      </w:ins>
      <w:ins w:id="1298" w:author="Timm Lehmberg" w:date="2016-10-25T15:10:00Z">
        <w:r w:rsidRPr="00073644">
          <w:rPr>
            <w:rFonts w:ascii="Courier New" w:hAnsi="Courier New" w:cs="Courier New"/>
            <w:sz w:val="28"/>
            <w:szCs w:val="28"/>
            <w:lang w:val="pl-PL"/>
            <w:rPrChange w:id="1299" w:author="Timm Lehmberg" w:date="2016-10-25T15:22:00Z">
              <w:rPr/>
            </w:rPrChange>
          </w:rPr>
          <w:t>']</w:t>
        </w:r>
      </w:ins>
    </w:p>
    <w:p w14:paraId="64F18D55" w14:textId="5F78A04D" w:rsidR="00B27BCC" w:rsidRPr="00073644" w:rsidRDefault="00B27BCC">
      <w:pPr>
        <w:jc w:val="center"/>
        <w:rPr>
          <w:ins w:id="1300" w:author="Timm Lehmberg" w:date="2016-10-25T15:13:00Z"/>
          <w:sz w:val="28"/>
          <w:szCs w:val="28"/>
          <w:lang w:val="en-US"/>
          <w:rPrChange w:id="1301" w:author="Timm Lehmberg" w:date="2016-10-25T15:22:00Z">
            <w:rPr>
              <w:ins w:id="1302" w:author="Timm Lehmberg" w:date="2016-10-25T15:13:00Z"/>
            </w:rPr>
          </w:rPrChange>
        </w:rPr>
        <w:pPrChange w:id="1303" w:author="Timm Lehmberg" w:date="2016-10-25T15:22:00Z">
          <w:pPr>
            <w:widowControl w:val="0"/>
          </w:pPr>
        </w:pPrChange>
      </w:pPr>
      <w:ins w:id="1304" w:author="Timm Lehmberg" w:date="2016-10-25T15:10:00Z">
        <w:r w:rsidRPr="00073644">
          <w:rPr>
            <w:rFonts w:ascii="Courier New" w:hAnsi="Courier New" w:cs="Courier New"/>
            <w:sz w:val="28"/>
            <w:szCs w:val="28"/>
            <w:lang w:val="pl-PL"/>
            <w:rPrChange w:id="1305" w:author="Timm Lehmberg" w:date="2016-10-25T15:22:00Z">
              <w:rPr/>
            </w:rPrChange>
          </w:rPr>
          <w:t xml:space="preserve"> </w:t>
        </w:r>
      </w:ins>
    </w:p>
    <w:p w14:paraId="35BE6BB9" w14:textId="1068801D" w:rsidR="00B27BCC" w:rsidRPr="00073644" w:rsidRDefault="00BA4A39">
      <w:pPr>
        <w:widowControl w:val="0"/>
        <w:rPr>
          <w:ins w:id="1306" w:author="Timm Lehmberg" w:date="2016-10-25T12:08:00Z"/>
          <w:lang w:val="en-US"/>
        </w:rPr>
        <w:pPrChange w:id="1307" w:author="Timm Lehmberg" w:date="2016-10-25T15:22:00Z">
          <w:pPr/>
        </w:pPrChange>
      </w:pPr>
      <w:ins w:id="1308" w:author="Timm Lehmberg" w:date="2016-10-25T15:14:00Z">
        <w:r>
          <w:rPr>
            <w:lang w:val="en-US"/>
          </w:rPr>
          <w:t>y</w:t>
        </w:r>
      </w:ins>
      <w:ins w:id="1309" w:author="Timm Lehmberg" w:date="2016-10-25T15:13:00Z">
        <w:r w:rsidR="00B27BCC">
          <w:rPr>
            <w:lang w:val="en-US"/>
          </w:rPr>
          <w:t xml:space="preserve">ou will get </w:t>
        </w:r>
        <w:r>
          <w:rPr>
            <w:lang w:val="en-US"/>
          </w:rPr>
          <w:t xml:space="preserve">every </w:t>
        </w:r>
      </w:ins>
      <w:ins w:id="1310" w:author="Timm Lehmberg" w:date="2016-10-25T15:41:00Z">
        <w:r w:rsidR="00C521FF">
          <w:rPr>
            <w:lang w:val="en-US"/>
          </w:rPr>
          <w:t>utterance</w:t>
        </w:r>
      </w:ins>
      <w:ins w:id="1311" w:author="Timm Lehmberg" w:date="2016-10-25T15:14:00Z">
        <w:r w:rsidR="00C521FF">
          <w:rPr>
            <w:lang w:val="en-US"/>
          </w:rPr>
          <w:t xml:space="preserve"> of the HIAT segmentation</w:t>
        </w:r>
        <w:r>
          <w:rPr>
            <w:lang w:val="en-US"/>
          </w:rPr>
          <w:t xml:space="preserve"> of every speaker </w:t>
        </w:r>
      </w:ins>
      <w:ins w:id="1312" w:author="Timm Lehmberg" w:date="2016-10-25T15:41:00Z">
        <w:r w:rsidR="001C2580">
          <w:rPr>
            <w:lang w:val="en-US"/>
          </w:rPr>
          <w:t>“</w:t>
        </w:r>
      </w:ins>
      <w:ins w:id="1313" w:author="Timm Lehmberg" w:date="2016-10-25T15:14:00Z">
        <w:r>
          <w:rPr>
            <w:lang w:val="en-US"/>
          </w:rPr>
          <w:t>SPK0</w:t>
        </w:r>
      </w:ins>
      <w:ins w:id="1314" w:author="Timm Lehmberg" w:date="2016-10-25T15:41:00Z">
        <w:r w:rsidR="001C2580">
          <w:rPr>
            <w:lang w:val="en-US"/>
          </w:rPr>
          <w:t>”</w:t>
        </w:r>
      </w:ins>
      <w:ins w:id="1315" w:author="Timm Lehmberg" w:date="2016-10-25T15:14:00Z">
        <w:r>
          <w:rPr>
            <w:lang w:val="en-US"/>
          </w:rPr>
          <w:t xml:space="preserve"> of the corpus. </w:t>
        </w:r>
        <w:r w:rsidRPr="00C521FF">
          <w:rPr>
            <w:lang w:val="en-US"/>
          </w:rPr>
          <w:t>No</w:t>
        </w:r>
        <w:r w:rsidR="00C521FF">
          <w:rPr>
            <w:lang w:val="en-US"/>
          </w:rPr>
          <w:t>te</w:t>
        </w:r>
        <w:r w:rsidRPr="00C521FF">
          <w:rPr>
            <w:lang w:val="en-US"/>
          </w:rPr>
          <w:t xml:space="preserve"> that this will </w:t>
        </w:r>
      </w:ins>
      <w:ins w:id="1316" w:author="Timm Lehmberg" w:date="2016-10-25T15:41:00Z">
        <w:r w:rsidR="00570845" w:rsidRPr="00C521FF">
          <w:rPr>
            <w:lang w:val="en-US"/>
            <w:rPrChange w:id="1317" w:author="Timm Lehmberg" w:date="2016-10-26T10:57:00Z">
              <w:rPr>
                <w:highlight w:val="yellow"/>
                <w:lang w:val="en-US"/>
              </w:rPr>
            </w:rPrChange>
          </w:rPr>
          <w:t>find</w:t>
        </w:r>
      </w:ins>
      <w:ins w:id="1318" w:author="Timm Lehmberg" w:date="2016-10-25T15:14:00Z">
        <w:r w:rsidRPr="00C521FF">
          <w:rPr>
            <w:lang w:val="en-US"/>
          </w:rPr>
          <w:t xml:space="preserve"> different speaker</w:t>
        </w:r>
      </w:ins>
      <w:ins w:id="1319" w:author="Timm Lehmberg" w:date="2016-10-25T15:43:00Z">
        <w:r w:rsidR="00570845" w:rsidRPr="00C521FF">
          <w:rPr>
            <w:lang w:val="en-US"/>
            <w:rPrChange w:id="1320" w:author="Timm Lehmberg" w:date="2016-10-26T10:57:00Z">
              <w:rPr>
                <w:highlight w:val="yellow"/>
                <w:lang w:val="en-US"/>
              </w:rPr>
            </w:rPrChange>
          </w:rPr>
          <w:t>s</w:t>
        </w:r>
      </w:ins>
      <w:ins w:id="1321" w:author="Timm Lehmberg" w:date="2016-10-25T15:14:00Z">
        <w:r w:rsidRPr="00C521FF">
          <w:rPr>
            <w:lang w:val="en-US"/>
          </w:rPr>
          <w:t xml:space="preserve"> of different transcriptions</w:t>
        </w:r>
      </w:ins>
      <w:ins w:id="1322" w:author="Timm Lehmberg" w:date="2016-10-25T15:20:00Z">
        <w:r w:rsidRPr="00C521FF">
          <w:rPr>
            <w:lang w:val="en-US"/>
          </w:rPr>
          <w:t xml:space="preserve"> that just share the same arbitrary speaker </w:t>
        </w:r>
      </w:ins>
      <w:ins w:id="1323" w:author="Timm Lehmberg" w:date="2016-10-25T15:21:00Z">
        <w:r w:rsidRPr="00C521FF">
          <w:rPr>
            <w:lang w:val="en-US"/>
          </w:rPr>
          <w:t xml:space="preserve">numbering. </w:t>
        </w:r>
      </w:ins>
      <w:ins w:id="1324" w:author="Timm Lehmberg" w:date="2016-10-26T10:55:00Z">
        <w:r w:rsidR="00C521FF" w:rsidRPr="00C521FF">
          <w:rPr>
            <w:lang w:val="en-US"/>
          </w:rPr>
          <w:t xml:space="preserve"> The</w:t>
        </w:r>
        <w:r w:rsidR="00C521FF">
          <w:rPr>
            <w:lang w:val="en-US"/>
          </w:rPr>
          <w:t xml:space="preserve"> XPath will search </w:t>
        </w:r>
      </w:ins>
      <w:ins w:id="1325" w:author="Timm Lehmberg" w:date="2016-10-26T10:59:00Z">
        <w:r w:rsidR="00C521FF">
          <w:rPr>
            <w:lang w:val="en-US"/>
          </w:rPr>
          <w:t xml:space="preserve">every exs file </w:t>
        </w:r>
      </w:ins>
      <w:ins w:id="1326" w:author="Timm Lehmberg" w:date="2016-10-26T10:55:00Z">
        <w:r w:rsidR="00C521FF">
          <w:rPr>
            <w:lang w:val="en-US"/>
          </w:rPr>
          <w:t xml:space="preserve">for every </w:t>
        </w:r>
      </w:ins>
      <w:ins w:id="1327" w:author="Timm Lehmberg" w:date="2016-10-26T11:08:00Z">
        <w:r w:rsidR="0036432C">
          <w:rPr>
            <w:lang w:val="en-US"/>
          </w:rPr>
          <w:t>&lt;</w:t>
        </w:r>
      </w:ins>
      <w:ins w:id="1328" w:author="Timm Lehmberg" w:date="2016-10-26T10:55:00Z">
        <w:r w:rsidR="00C521FF">
          <w:rPr>
            <w:lang w:val="en-US"/>
          </w:rPr>
          <w:t>ts</w:t>
        </w:r>
      </w:ins>
      <w:ins w:id="1329" w:author="Timm Lehmberg" w:date="2016-10-26T11:08:00Z">
        <w:r w:rsidR="0036432C">
          <w:rPr>
            <w:lang w:val="en-US"/>
          </w:rPr>
          <w:t>&gt;</w:t>
        </w:r>
      </w:ins>
      <w:ins w:id="1330" w:author="Timm Lehmberg" w:date="2016-10-26T10:55:00Z">
        <w:r w:rsidR="00C521FF">
          <w:rPr>
            <w:lang w:val="en-US"/>
          </w:rPr>
          <w:t xml:space="preserve"> element with the attribute n = ‘HIAT:u’ (=that is an utterance) subordinated by </w:t>
        </w:r>
      </w:ins>
      <w:ins w:id="1331" w:author="Timm Lehmberg" w:date="2016-10-26T10:56:00Z">
        <w:r w:rsidR="00C521FF">
          <w:rPr>
            <w:lang w:val="en-US"/>
          </w:rPr>
          <w:t xml:space="preserve">a segmented-tier node with </w:t>
        </w:r>
      </w:ins>
      <w:ins w:id="1332" w:author="Timm Lehmberg" w:date="2016-10-26T10:57:00Z">
        <w:r w:rsidR="00C521FF">
          <w:rPr>
            <w:lang w:val="en-US"/>
          </w:rPr>
          <w:t>the</w:t>
        </w:r>
      </w:ins>
      <w:ins w:id="1333" w:author="Timm Lehmberg" w:date="2016-10-26T10:56:00Z">
        <w:r w:rsidR="00C521FF">
          <w:rPr>
            <w:lang w:val="en-US"/>
          </w:rPr>
          <w:t xml:space="preserve"> attribute speaker =</w:t>
        </w:r>
      </w:ins>
      <w:ins w:id="1334" w:author="Timm Lehmberg" w:date="2016-10-26T10:57:00Z">
        <w:r w:rsidR="00C521FF">
          <w:rPr>
            <w:lang w:val="en-US"/>
          </w:rPr>
          <w:t xml:space="preserve">’SPK0’ (=that belongs to the speaker 0). </w:t>
        </w:r>
      </w:ins>
    </w:p>
    <w:p w14:paraId="1261A7AE" w14:textId="77777777" w:rsidR="00041541" w:rsidRDefault="00041541" w:rsidP="00530D6C">
      <w:pPr>
        <w:rPr>
          <w:ins w:id="1335" w:author="Timm Lehmberg" w:date="2016-10-25T15:24:00Z"/>
          <w:noProof/>
          <w:lang w:val="en-US" w:eastAsia="en-US"/>
        </w:rPr>
      </w:pPr>
    </w:p>
    <w:p w14:paraId="67D5147A" w14:textId="77777777" w:rsidR="00041541" w:rsidRDefault="00041541" w:rsidP="00530D6C">
      <w:pPr>
        <w:rPr>
          <w:ins w:id="1336" w:author="Timm Lehmberg" w:date="2016-10-25T15:24:00Z"/>
          <w:noProof/>
          <w:lang w:val="en-US" w:eastAsia="en-US"/>
        </w:rPr>
      </w:pPr>
    </w:p>
    <w:p w14:paraId="3A864D4B" w14:textId="24251206" w:rsidR="00C04B70" w:rsidRPr="00530D6C" w:rsidRDefault="00C04B70" w:rsidP="00530D6C">
      <w:pPr>
        <w:rPr>
          <w:ins w:id="1337" w:author="Timm Lehmberg" w:date="2016-10-24T15:11:00Z"/>
          <w:lang w:val="en-US"/>
          <w:rPrChange w:id="1338" w:author="Timm Lehmberg" w:date="2016-10-24T15:16:00Z">
            <w:rPr>
              <w:ins w:id="1339" w:author="Timm Lehmberg" w:date="2016-10-24T15:11:00Z"/>
              <w:lang w:val="en-GB"/>
            </w:rPr>
          </w:rPrChange>
        </w:rPr>
      </w:pPr>
      <w:ins w:id="1340" w:author="Timm Lehmberg" w:date="2016-10-25T12:08:00Z">
        <w:r>
          <w:rPr>
            <w:noProof/>
          </w:rPr>
          <w:drawing>
            <wp:inline distT="0" distB="0" distL="0" distR="0" wp14:anchorId="3D313C75" wp14:editId="0C778537">
              <wp:extent cx="6107502" cy="3110423"/>
              <wp:effectExtent l="0" t="0" r="7620"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0667" t="6473" r="31700" b="54713"/>
                      <a:stretch/>
                    </pic:blipFill>
                    <pic:spPr bwMode="auto">
                      <a:xfrm>
                        <a:off x="0" y="0"/>
                        <a:ext cx="6153649" cy="3133924"/>
                      </a:xfrm>
                      <a:prstGeom prst="rect">
                        <a:avLst/>
                      </a:prstGeom>
                      <a:ln>
                        <a:noFill/>
                      </a:ln>
                      <a:extLst>
                        <a:ext uri="{53640926-AAD7-44D8-BBD7-CCE9431645EC}">
                          <a14:shadowObscured xmlns:a14="http://schemas.microsoft.com/office/drawing/2010/main"/>
                        </a:ext>
                      </a:extLst>
                    </pic:spPr>
                  </pic:pic>
                </a:graphicData>
              </a:graphic>
            </wp:inline>
          </w:drawing>
        </w:r>
      </w:ins>
    </w:p>
    <w:p w14:paraId="5211F6F3" w14:textId="77777777" w:rsidR="00041541" w:rsidRDefault="00041541" w:rsidP="001F78C3">
      <w:pPr>
        <w:rPr>
          <w:ins w:id="1341" w:author="Timm Lehmberg" w:date="2016-10-25T15:25:00Z"/>
        </w:rPr>
      </w:pPr>
    </w:p>
    <w:p w14:paraId="6F127FF1" w14:textId="112607B7" w:rsidR="00E57667" w:rsidRPr="00336DCB" w:rsidDel="00EC5285" w:rsidRDefault="001F78C3" w:rsidP="001F78C3">
      <w:pPr>
        <w:rPr>
          <w:del w:id="1342" w:author="Timm Lehmberg" w:date="2016-10-25T11:56:00Z"/>
        </w:rPr>
      </w:pPr>
      <w:moveFromRangeStart w:id="1343" w:author="Timm Lehmberg" w:date="2016-10-25T15:50:00Z" w:name="move465173984"/>
      <w:moveFrom w:id="1344" w:author="Timm Lehmberg" w:date="2016-10-25T15:50:00Z">
        <w:r w:rsidRPr="00336DCB" w:rsidDel="005B687C">
          <w:rPr>
            <w:rPrChange w:id="1345" w:author="Timm Lehmberg" w:date="2016-10-26T11:16:00Z">
              <w:rPr>
                <w:lang w:val="en-GB"/>
              </w:rPr>
            </w:rPrChange>
          </w:rPr>
          <w:t>*** TODO ***</w:t>
        </w:r>
      </w:moveFrom>
      <w:moveFromRangeEnd w:id="1343"/>
    </w:p>
    <w:p w14:paraId="7B02A6FB" w14:textId="734BB0A2" w:rsidR="005B687C" w:rsidRPr="00C833C0" w:rsidRDefault="00336DCB" w:rsidP="005B687C">
      <w:pPr>
        <w:rPr>
          <w:moveTo w:id="1346" w:author="Timm Lehmberg" w:date="2016-10-25T15:50:00Z"/>
          <w:lang w:val="en-US"/>
          <w:rPrChange w:id="1347" w:author="Timm Lehmberg" w:date="2016-10-25T16:09:00Z">
            <w:rPr>
              <w:moveTo w:id="1348" w:author="Timm Lehmberg" w:date="2016-10-25T15:50:00Z"/>
            </w:rPr>
          </w:rPrChange>
        </w:rPr>
      </w:pPr>
      <w:ins w:id="1349" w:author="Timm Lehmberg" w:date="2016-10-26T11:16:00Z">
        <w:r w:rsidRPr="00557855">
          <w:rPr>
            <w:lang w:val="en-US"/>
            <w:rPrChange w:id="1350" w:author="Timm Lehmberg" w:date="2016-10-26T11:16:00Z">
              <w:rPr>
                <w:highlight w:val="yellow"/>
              </w:rPr>
            </w:rPrChange>
          </w:rPr>
          <w:t>(</w:t>
        </w:r>
      </w:ins>
      <w:ins w:id="1351" w:author="Timm Lehmberg" w:date="2016-10-25T15:25:00Z">
        <w:r w:rsidRPr="00336DCB">
          <w:rPr>
            <w:lang w:val="en-US"/>
            <w:rPrChange w:id="1352" w:author="Timm Lehmberg" w:date="2016-10-26T11:16:00Z">
              <w:rPr>
                <w:highlight w:val="yellow"/>
                <w:lang w:val="en-US"/>
              </w:rPr>
            </w:rPrChange>
          </w:rPr>
          <w:t>S</w:t>
        </w:r>
        <w:r w:rsidR="00041541" w:rsidRPr="00336DCB">
          <w:rPr>
            <w:lang w:val="en-US"/>
            <w:rPrChange w:id="1353" w:author="Timm Lehmberg" w:date="2016-10-26T11:16:00Z">
              <w:rPr/>
            </w:rPrChange>
          </w:rPr>
          <w:t xml:space="preserve">ee </w:t>
        </w:r>
      </w:ins>
      <w:ins w:id="1354" w:author="Timm Lehmberg" w:date="2016-10-26T11:16:00Z">
        <w:r w:rsidRPr="00336DCB">
          <w:rPr>
            <w:lang w:val="en-US"/>
            <w:rPrChange w:id="1355" w:author="Timm Lehmberg" w:date="2016-10-26T11:16:00Z">
              <w:rPr>
                <w:highlight w:val="yellow"/>
                <w:lang w:val="en-US"/>
              </w:rPr>
            </w:rPrChange>
          </w:rPr>
          <w:t xml:space="preserve">also </w:t>
        </w:r>
      </w:ins>
      <w:ins w:id="1356" w:author="Timm Lehmberg" w:date="2016-10-26T10:59:00Z">
        <w:r w:rsidR="00C521FF" w:rsidRPr="00557855">
          <w:rPr>
            <w:lang w:val="en-US"/>
          </w:rPr>
          <w:fldChar w:fldCharType="begin"/>
        </w:r>
        <w:r w:rsidR="00C521FF" w:rsidRPr="00336DCB">
          <w:rPr>
            <w:lang w:val="en-US"/>
          </w:rPr>
          <w:instrText xml:space="preserve"> HYPERLINK  \l "_8.4._XPath_Search" </w:instrText>
        </w:r>
        <w:r w:rsidR="00C521FF" w:rsidRPr="00557855">
          <w:rPr>
            <w:lang w:val="en-US"/>
          </w:rPr>
          <w:fldChar w:fldCharType="separate"/>
        </w:r>
        <w:r w:rsidR="00041541" w:rsidRPr="00336DCB">
          <w:rPr>
            <w:rStyle w:val="Hyperlink"/>
            <w:lang w:val="en-US"/>
            <w:rPrChange w:id="1357" w:author="Timm Lehmberg" w:date="2016-10-26T11:16:00Z">
              <w:rPr/>
            </w:rPrChange>
          </w:rPr>
          <w:t>section</w:t>
        </w:r>
        <w:r w:rsidR="00D10F15" w:rsidRPr="00336DCB">
          <w:rPr>
            <w:rStyle w:val="Hyperlink"/>
            <w:lang w:val="en-US"/>
          </w:rPr>
          <w:t xml:space="preserve"> 8.4</w:t>
        </w:r>
        <w:r w:rsidR="00C521FF" w:rsidRPr="00557855">
          <w:rPr>
            <w:lang w:val="en-US"/>
          </w:rPr>
          <w:fldChar w:fldCharType="end"/>
        </w:r>
      </w:ins>
      <w:ins w:id="1358" w:author="Timm Lehmberg" w:date="2016-10-25T15:26:00Z">
        <w:r w:rsidR="00041541" w:rsidRPr="00336DCB">
          <w:rPr>
            <w:lang w:val="en-US"/>
          </w:rPr>
          <w:t>.</w:t>
        </w:r>
      </w:ins>
      <w:ins w:id="1359" w:author="Timm Lehmberg" w:date="2016-10-26T11:16:00Z">
        <w:r w:rsidRPr="00336DCB">
          <w:rPr>
            <w:lang w:val="en-US"/>
          </w:rPr>
          <w:t>)</w:t>
        </w:r>
      </w:ins>
      <w:ins w:id="1360" w:author="Timm Lehmberg" w:date="2016-10-25T15:26:00Z">
        <w:r w:rsidR="00041541" w:rsidRPr="00336DCB">
          <w:rPr>
            <w:lang w:val="en-US"/>
          </w:rPr>
          <w:t xml:space="preserve"> </w:t>
        </w:r>
      </w:ins>
      <w:moveToRangeStart w:id="1361" w:author="Timm Lehmberg" w:date="2016-10-25T15:50:00Z" w:name="move465173984"/>
      <w:moveTo w:id="1362" w:author="Timm Lehmberg" w:date="2016-10-25T15:50:00Z">
        <w:del w:id="1363" w:author="Timm Lehmberg" w:date="2016-10-26T10:59:00Z">
          <w:r w:rsidR="005B687C" w:rsidRPr="00336DCB" w:rsidDel="00C521FF">
            <w:rPr>
              <w:lang w:val="en-US"/>
              <w:rPrChange w:id="1364" w:author="Timm Lehmberg" w:date="2016-10-26T11:16:00Z">
                <w:rPr/>
              </w:rPrChange>
            </w:rPr>
            <w:delText>*** TODO ***</w:delText>
          </w:r>
        </w:del>
      </w:moveTo>
    </w:p>
    <w:moveToRangeEnd w:id="1361"/>
    <w:p w14:paraId="54594BCC" w14:textId="13013895" w:rsidR="00EC5285" w:rsidRPr="00041541" w:rsidRDefault="00EC5285" w:rsidP="001F78C3">
      <w:pPr>
        <w:rPr>
          <w:ins w:id="1365" w:author="Timm Lehmberg" w:date="2016-10-25T11:56:00Z"/>
          <w:lang w:val="en-US"/>
          <w:rPrChange w:id="1366" w:author="Timm Lehmberg" w:date="2016-10-25T15:26:00Z">
            <w:rPr>
              <w:ins w:id="1367" w:author="Timm Lehmberg" w:date="2016-10-25T11:56:00Z"/>
              <w:lang w:val="en-GB"/>
            </w:rPr>
          </w:rPrChange>
        </w:rPr>
        <w:sectPr w:rsidR="00EC5285" w:rsidRPr="00041541">
          <w:pgSz w:w="11906" w:h="16838"/>
          <w:pgMar w:top="1417" w:right="1417" w:bottom="1134" w:left="1417" w:header="708" w:footer="708" w:gutter="0"/>
          <w:cols w:space="708"/>
          <w:docGrid w:linePitch="360"/>
        </w:sectPr>
      </w:pPr>
    </w:p>
    <w:p w14:paraId="1ACF9D2F" w14:textId="4354118B" w:rsidR="000E30B2" w:rsidRPr="005E18B7" w:rsidRDefault="001F78C3" w:rsidP="002C658A">
      <w:pPr>
        <w:pStyle w:val="berschrift1"/>
        <w:rPr>
          <w:lang w:val="en-GB"/>
        </w:rPr>
      </w:pPr>
      <w:bookmarkStart w:id="1368" w:name="_Toc468802732"/>
      <w:r>
        <w:rPr>
          <w:lang w:val="en-GB"/>
        </w:rPr>
        <w:t>4</w:t>
      </w:r>
      <w:r w:rsidR="002C658A">
        <w:rPr>
          <w:lang w:val="en-GB"/>
        </w:rPr>
        <w:t xml:space="preserve">. </w:t>
      </w:r>
      <w:r w:rsidR="000E30B2">
        <w:rPr>
          <w:lang w:val="en-GB"/>
        </w:rPr>
        <w:t>DISPLAYING METADATA</w:t>
      </w:r>
      <w:bookmarkEnd w:id="1368"/>
    </w:p>
    <w:p w14:paraId="29CDC262" w14:textId="3FCE7DE8" w:rsidR="000E30B2" w:rsidRDefault="000E30B2" w:rsidP="00DD1F3C">
      <w:pPr>
        <w:jc w:val="both"/>
        <w:rPr>
          <w:lang w:val="en-GB"/>
        </w:rPr>
      </w:pPr>
      <w:r>
        <w:rPr>
          <w:lang w:val="en-GB"/>
        </w:rPr>
        <w:t xml:space="preserve">Once you have carried out a search, you can display metadata, i.e. data about speakers, communications or transcriptions in additional columns of your KWIC concordance. </w:t>
      </w:r>
    </w:p>
    <w:p w14:paraId="55A6E6D1" w14:textId="1B9A862D" w:rsidR="00044D13" w:rsidRDefault="005E694A">
      <w:pPr>
        <w:jc w:val="center"/>
        <w:rPr>
          <w:ins w:id="1369" w:author="Karolina Kaminska" w:date="2016-10-19T17:58:00Z"/>
          <w:lang w:val="en-GB"/>
        </w:rPr>
        <w:pPrChange w:id="1370" w:author="Timm Lehmberg" w:date="2016-10-26T14:40:00Z">
          <w:pPr/>
        </w:pPrChange>
      </w:pPr>
      <w:r>
        <w:rPr>
          <w:noProof/>
        </w:rPr>
        <mc:AlternateContent>
          <mc:Choice Requires="wps">
            <w:drawing>
              <wp:anchor distT="0" distB="0" distL="114300" distR="114300" simplePos="0" relativeHeight="251674112" behindDoc="0" locked="0" layoutInCell="1" allowOverlap="1" wp14:anchorId="55AED15D" wp14:editId="0868268C">
                <wp:simplePos x="0" y="0"/>
                <wp:positionH relativeFrom="column">
                  <wp:posOffset>2943225</wp:posOffset>
                </wp:positionH>
                <wp:positionV relativeFrom="paragraph">
                  <wp:posOffset>215265</wp:posOffset>
                </wp:positionV>
                <wp:extent cx="1257300" cy="274320"/>
                <wp:effectExtent l="9525" t="5080" r="9525" b="6350"/>
                <wp:wrapNone/>
                <wp:docPr id="70"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74320"/>
                        </a:xfrm>
                        <a:prstGeom prst="rect">
                          <a:avLst/>
                        </a:prstGeom>
                        <a:solidFill>
                          <a:srgbClr val="FFFFFF"/>
                        </a:solidFill>
                        <a:ln w="9525">
                          <a:solidFill>
                            <a:srgbClr val="000000"/>
                          </a:solidFill>
                          <a:miter lim="800000"/>
                          <a:headEnd/>
                          <a:tailEnd/>
                        </a:ln>
                      </wps:spPr>
                      <wps:txbx>
                        <w:txbxContent>
                          <w:p w14:paraId="034105AF" w14:textId="77777777" w:rsidR="00E24B85" w:rsidRDefault="00E24B85" w:rsidP="000E30B2">
                            <w:r>
                              <w:t>Metadata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AED15D" id="Text Box 14" o:spid="_x0000_s1038" type="#_x0000_t202" style="position:absolute;left:0;text-align:left;margin-left:231.75pt;margin-top:16.95pt;width:99pt;height:21.6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">
                <v:textbox>
                  <w:txbxContent>
                    <w:p w14:paraId="034105AF" w14:textId="77777777" w:rsidR="00E24B85" w:rsidRDefault="00E24B85" w:rsidP="000E30B2">
                      <w:r>
                        <w:t>Metadata button</w:t>
                      </w:r>
                    </w:p>
                  </w:txbxContent>
                </v:textbox>
              </v:shape>
            </w:pict>
          </mc:Fallback>
        </mc:AlternateContent>
      </w:r>
      <w:r>
        <w:rPr>
          <w:noProof/>
        </w:rPr>
        <mc:AlternateContent>
          <mc:Choice Requires="wps">
            <w:drawing>
              <wp:anchor distT="0" distB="0" distL="114300" distR="114300" simplePos="0" relativeHeight="251670016" behindDoc="0" locked="0" layoutInCell="1" allowOverlap="1" wp14:anchorId="339B25EB" wp14:editId="121A36FB">
                <wp:simplePos x="0" y="0"/>
                <wp:positionH relativeFrom="column">
                  <wp:posOffset>3714750</wp:posOffset>
                </wp:positionH>
                <wp:positionV relativeFrom="paragraph">
                  <wp:posOffset>365760</wp:posOffset>
                </wp:positionV>
                <wp:extent cx="1028700" cy="375920"/>
                <wp:effectExtent l="28575" t="33655" r="76200" b="123825"/>
                <wp:wrapNone/>
                <wp:docPr id="69"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37592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2D71E9" id="Line 15" o:spid="_x0000_s1026" style="position:absolute;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2.5pt,28.8pt" to="373.5pt,5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" strokecolor="red" strokeweight="4.5pt">
                <v:stroke endarrow="block"/>
              </v:line>
            </w:pict>
          </mc:Fallback>
        </mc:AlternateContent>
      </w:r>
      <w:ins w:id="1371" w:author="Karolina Kaminska" w:date="2016-10-19T17:58:00Z">
        <w:del w:id="1372" w:author="Timm Lehmberg" w:date="2016-10-26T14:40:00Z">
          <w:r w:rsidR="00044D13" w:rsidRPr="001655D2" w:rsidDel="005E694A">
            <w:rPr>
              <w:lang w:val="en-GB"/>
            </w:rPr>
            <w:delText>***SCRE</w:delText>
          </w:r>
          <w:r w:rsidR="00044D13" w:rsidDel="005E694A">
            <w:rPr>
              <w:lang w:val="en-GB"/>
            </w:rPr>
            <w:delText>ENSHOT</w:delText>
          </w:r>
        </w:del>
      </w:ins>
      <w:ins w:id="1373" w:author="Timm Lehmberg" w:date="2016-10-26T14:40:00Z">
        <w:r w:rsidRPr="005E694A">
          <w:rPr>
            <w:noProof/>
          </w:rPr>
          <w:drawing>
            <wp:inline distT="0" distB="0" distL="0" distR="0" wp14:anchorId="7318065F" wp14:editId="7BB96D8F">
              <wp:extent cx="4457700" cy="3600450"/>
              <wp:effectExtent l="0" t="0" r="0" b="0"/>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57700" cy="3600450"/>
                      </a:xfrm>
                      <a:prstGeom prst="rect">
                        <a:avLst/>
                      </a:prstGeom>
                    </pic:spPr>
                  </pic:pic>
                </a:graphicData>
              </a:graphic>
            </wp:inline>
          </w:drawing>
        </w:r>
      </w:ins>
    </w:p>
    <w:p w14:paraId="7EF1C91F" w14:textId="16202040" w:rsidR="000E30B2" w:rsidDel="00F8522B" w:rsidRDefault="000E30B2" w:rsidP="00B932C6">
      <w:pPr>
        <w:rPr>
          <w:del w:id="1374" w:author="Timm Lehmberg" w:date="2016-10-26T14:45:00Z"/>
          <w:lang w:val="en-GB"/>
        </w:rPr>
      </w:pPr>
    </w:p>
    <w:p w14:paraId="1CBDAB5E" w14:textId="7732CB9F" w:rsidR="000E30B2" w:rsidDel="00F8522B" w:rsidRDefault="000855AB" w:rsidP="000E30B2">
      <w:pPr>
        <w:jc w:val="center"/>
        <w:rPr>
          <w:del w:id="1375" w:author="Timm Lehmberg" w:date="2016-10-26T14:45:00Z"/>
          <w:lang w:val="en-GB"/>
        </w:rPr>
      </w:pPr>
      <w:del w:id="1376" w:author="Timm Lehmberg" w:date="2016-10-26T14:45:00Z">
        <w:r w:rsidRPr="000855AB" w:rsidDel="00F8522B">
          <w:rPr>
            <w:lang w:val="en-GB"/>
          </w:rPr>
          <w:delText xml:space="preserve"> </w:delText>
        </w:r>
      </w:del>
      <w:del w:id="1377" w:author="Timm Lehmberg" w:date="2016-10-26T14:42:00Z">
        <w:r w:rsidR="00766D1E" w:rsidDel="005E694A">
          <w:rPr>
            <w:noProof/>
          </w:rPr>
          <w:drawing>
            <wp:inline distT="0" distB="0" distL="0" distR="0" wp14:anchorId="46D932CF" wp14:editId="4C48D492">
              <wp:extent cx="4752975" cy="2981325"/>
              <wp:effectExtent l="0" t="0" r="9525" b="9525"/>
              <wp:docPr id="33"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52975" cy="2981325"/>
                      </a:xfrm>
                      <a:prstGeom prst="rect">
                        <a:avLst/>
                      </a:prstGeom>
                      <a:noFill/>
                      <a:ln>
                        <a:noFill/>
                      </a:ln>
                    </pic:spPr>
                  </pic:pic>
                </a:graphicData>
              </a:graphic>
            </wp:inline>
          </w:drawing>
        </w:r>
      </w:del>
    </w:p>
    <w:p w14:paraId="3363E76D" w14:textId="0514D39A" w:rsidR="000E30B2" w:rsidRDefault="000E30B2" w:rsidP="00B932C6">
      <w:pPr>
        <w:rPr>
          <w:lang w:val="en-GB"/>
        </w:rPr>
      </w:pPr>
    </w:p>
    <w:p w14:paraId="1AB215DE" w14:textId="31A91BAF" w:rsidR="000E30B2" w:rsidRDefault="000E30B2" w:rsidP="00B932C6">
      <w:pPr>
        <w:rPr>
          <w:lang w:val="en-GB"/>
        </w:rPr>
      </w:pPr>
      <w:r>
        <w:rPr>
          <w:lang w:val="en-GB"/>
        </w:rPr>
        <w:t>Click on the</w:t>
      </w:r>
      <w:r w:rsidR="002C658A">
        <w:rPr>
          <w:lang w:val="en-GB"/>
        </w:rPr>
        <w:t xml:space="preserve"> metadata button </w:t>
      </w:r>
      <w:r w:rsidR="000855AB">
        <w:rPr>
          <w:lang w:val="en-GB"/>
        </w:rPr>
        <w:t xml:space="preserve">or choose </w:t>
      </w:r>
      <w:r w:rsidR="000855AB" w:rsidRPr="00D45B34">
        <w:rPr>
          <w:rStyle w:val="Menufunction"/>
          <w:szCs w:val="20"/>
          <w:lang w:val="en-US" w:eastAsia="en-US"/>
          <w:rPrChange w:id="1378" w:author="Karolina Kaminska" w:date="2016-10-19T12:20:00Z">
            <w:rPr>
              <w:b/>
              <w:bCs/>
              <w:color w:val="0000FF"/>
              <w:lang w:val="en-GB"/>
            </w:rPr>
          </w:rPrChange>
        </w:rPr>
        <w:t>Columns &gt; Metadata...</w:t>
      </w:r>
      <w:r w:rsidR="002C658A" w:rsidRPr="00D45B34">
        <w:rPr>
          <w:rStyle w:val="Menufunction"/>
          <w:szCs w:val="20"/>
          <w:lang w:val="en-US" w:eastAsia="en-US"/>
          <w:rPrChange w:id="1379" w:author="Karolina Kaminska" w:date="2016-10-19T12:20:00Z">
            <w:rPr>
              <w:lang w:val="en-GB"/>
            </w:rPr>
          </w:rPrChange>
        </w:rPr>
        <w:t>.</w:t>
      </w:r>
      <w:r w:rsidR="002C658A">
        <w:rPr>
          <w:lang w:val="en-GB"/>
        </w:rPr>
        <w:t xml:space="preserve"> The following dialog is displayed:</w:t>
      </w:r>
    </w:p>
    <w:p w14:paraId="3CFDB440" w14:textId="511F1A4D" w:rsidR="00044D13" w:rsidDel="00F8522B" w:rsidRDefault="00044D13" w:rsidP="00044D13">
      <w:pPr>
        <w:rPr>
          <w:ins w:id="1380" w:author="Karolina Kaminska" w:date="2016-10-19T17:58:00Z"/>
          <w:del w:id="1381" w:author="Timm Lehmberg" w:date="2016-10-26T14:46:00Z"/>
          <w:lang w:val="en-GB"/>
        </w:rPr>
      </w:pPr>
      <w:ins w:id="1382" w:author="Karolina Kaminska" w:date="2016-10-19T17:58:00Z">
        <w:del w:id="1383" w:author="Timm Lehmberg" w:date="2016-10-26T14:46:00Z">
          <w:r w:rsidRPr="001655D2" w:rsidDel="00F8522B">
            <w:rPr>
              <w:lang w:val="en-GB"/>
            </w:rPr>
            <w:delText>***SCRE</w:delText>
          </w:r>
          <w:r w:rsidDel="00F8522B">
            <w:rPr>
              <w:lang w:val="en-GB"/>
            </w:rPr>
            <w:delText>ENSHOT</w:delText>
          </w:r>
        </w:del>
      </w:ins>
    </w:p>
    <w:p w14:paraId="6BF8C37B" w14:textId="063EF27F" w:rsidR="002C658A" w:rsidRDefault="00F8522B">
      <w:pPr>
        <w:jc w:val="center"/>
        <w:rPr>
          <w:lang w:val="en-GB"/>
        </w:rPr>
        <w:pPrChange w:id="1384" w:author="Timm Lehmberg" w:date="2016-10-26T14:46:00Z">
          <w:pPr/>
        </w:pPrChange>
      </w:pPr>
      <w:ins w:id="1385" w:author="Timm Lehmberg" w:date="2016-10-26T14:46:00Z">
        <w:r w:rsidRPr="00F8522B">
          <w:rPr>
            <w:noProof/>
          </w:rPr>
          <w:drawing>
            <wp:inline distT="0" distB="0" distL="0" distR="0" wp14:anchorId="37E9A6AA" wp14:editId="1F67FC02">
              <wp:extent cx="4797381" cy="3943350"/>
              <wp:effectExtent l="0" t="0" r="3810" b="0"/>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04391" cy="3949112"/>
                      </a:xfrm>
                      <a:prstGeom prst="rect">
                        <a:avLst/>
                      </a:prstGeom>
                    </pic:spPr>
                  </pic:pic>
                </a:graphicData>
              </a:graphic>
            </wp:inline>
          </w:drawing>
        </w:r>
      </w:ins>
    </w:p>
    <w:p w14:paraId="4170236B" w14:textId="43DBFB34" w:rsidR="002C658A" w:rsidRDefault="00766D1E" w:rsidP="002C658A">
      <w:pPr>
        <w:jc w:val="center"/>
        <w:rPr>
          <w:lang w:val="en-GB"/>
        </w:rPr>
      </w:pPr>
      <w:del w:id="1386" w:author="Timm Lehmberg" w:date="2016-10-26T14:46:00Z">
        <w:r w:rsidDel="00F8522B">
          <w:rPr>
            <w:noProof/>
          </w:rPr>
          <w:drawing>
            <wp:inline distT="0" distB="0" distL="0" distR="0" wp14:anchorId="44D85E53" wp14:editId="6940D3E1">
              <wp:extent cx="4257675" cy="3914775"/>
              <wp:effectExtent l="0" t="0" r="9525" b="9525"/>
              <wp:docPr id="34"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57675" cy="3914775"/>
                      </a:xfrm>
                      <a:prstGeom prst="rect">
                        <a:avLst/>
                      </a:prstGeom>
                      <a:noFill/>
                      <a:ln>
                        <a:noFill/>
                      </a:ln>
                    </pic:spPr>
                  </pic:pic>
                </a:graphicData>
              </a:graphic>
            </wp:inline>
          </w:drawing>
        </w:r>
      </w:del>
    </w:p>
    <w:p w14:paraId="060BA2B5" w14:textId="77777777" w:rsidR="000E30B2" w:rsidRDefault="000E30B2" w:rsidP="00B932C6">
      <w:pPr>
        <w:rPr>
          <w:lang w:val="en-GB"/>
        </w:rPr>
      </w:pPr>
    </w:p>
    <w:p w14:paraId="076D9D46" w14:textId="77777777" w:rsidR="000E30B2" w:rsidRDefault="000E30B2" w:rsidP="00B932C6">
      <w:pPr>
        <w:rPr>
          <w:lang w:val="en-GB"/>
        </w:rPr>
      </w:pPr>
    </w:p>
    <w:p w14:paraId="13373DA8" w14:textId="17DCCA6D" w:rsidR="002C658A" w:rsidRDefault="002C658A" w:rsidP="002C658A">
      <w:pPr>
        <w:jc w:val="both"/>
        <w:rPr>
          <w:ins w:id="1387" w:author="Timm Lehmberg" w:date="2016-10-26T14:59:00Z"/>
          <w:lang w:val="en-GB"/>
        </w:rPr>
      </w:pPr>
      <w:r>
        <w:rPr>
          <w:lang w:val="en-GB"/>
        </w:rPr>
        <w:t xml:space="preserve">It lists metadata attributes for different entities of the corpus – the speakers, the communications and the transcriptions. You can select any number of these attributes by double-clicking on them or by </w:t>
      </w:r>
      <w:r w:rsidR="002A7113">
        <w:rPr>
          <w:lang w:val="en-GB"/>
        </w:rPr>
        <w:t xml:space="preserve">selecting them and clicking on the corresponding </w:t>
      </w:r>
      <w:del w:id="1388" w:author="Anne Ferger" w:date="2016-11-01T11:41:00Z">
        <w:r w:rsidR="00766D1E" w:rsidDel="00CF2CE7">
          <w:rPr>
            <w:noProof/>
          </w:rPr>
          <w:drawing>
            <wp:inline distT="0" distB="0" distL="0" distR="0" wp14:anchorId="1F7ACC3A" wp14:editId="596F7B55">
              <wp:extent cx="371475" cy="171450"/>
              <wp:effectExtent l="0" t="0" r="9525" b="0"/>
              <wp:docPr id="35" name="Bild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1475" cy="171450"/>
                      </a:xfrm>
                      <a:prstGeom prst="rect">
                        <a:avLst/>
                      </a:prstGeom>
                      <a:noFill/>
                      <a:ln>
                        <a:noFill/>
                      </a:ln>
                    </pic:spPr>
                  </pic:pic>
                </a:graphicData>
              </a:graphic>
            </wp:inline>
          </w:drawing>
        </w:r>
      </w:del>
      <w:r w:rsidR="002A7113">
        <w:rPr>
          <w:lang w:val="en-GB"/>
        </w:rPr>
        <w:t xml:space="preserve"> </w:t>
      </w:r>
      <w:ins w:id="1389" w:author="Anne Ferger" w:date="2016-11-01T11:41:00Z">
        <w:r w:rsidR="00CF2CE7" w:rsidRPr="00CF2CE7">
          <w:rPr>
            <w:noProof/>
          </w:rPr>
          <w:drawing>
            <wp:inline distT="0" distB="0" distL="0" distR="0" wp14:anchorId="1B6EC4BD" wp14:editId="243EEB2C">
              <wp:extent cx="308344" cy="147468"/>
              <wp:effectExtent l="0" t="0" r="0" b="5080"/>
              <wp:docPr id="289"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09912" cy="148218"/>
                      </a:xfrm>
                      <a:prstGeom prst="rect">
                        <a:avLst/>
                      </a:prstGeom>
                    </pic:spPr>
                  </pic:pic>
                </a:graphicData>
              </a:graphic>
            </wp:inline>
          </w:drawing>
        </w:r>
      </w:ins>
      <w:ins w:id="1390" w:author="Anne Ferger" w:date="2016-11-01T11:42:00Z">
        <w:r w:rsidR="00CF2CE7">
          <w:rPr>
            <w:lang w:val="en-GB"/>
          </w:rPr>
          <w:t xml:space="preserve"> </w:t>
        </w:r>
      </w:ins>
      <w:r w:rsidR="002A7113">
        <w:rPr>
          <w:lang w:val="en-GB"/>
        </w:rPr>
        <w:t>button. When you close the dialog by clicking on OK, each selected metadata attributes will be given an additional column in the KWIC concordance, and the corresponding values will be displayed in that column.</w:t>
      </w:r>
    </w:p>
    <w:p w14:paraId="41FD5948" w14:textId="77777777" w:rsidR="00B93694" w:rsidRDefault="00B93694" w:rsidP="002C658A">
      <w:pPr>
        <w:jc w:val="both"/>
        <w:rPr>
          <w:lang w:val="en-GB"/>
        </w:rPr>
      </w:pPr>
    </w:p>
    <w:p w14:paraId="4945047D" w14:textId="61ADB744" w:rsidR="00044D13" w:rsidDel="00B93694" w:rsidRDefault="00B93694" w:rsidP="00044D13">
      <w:pPr>
        <w:rPr>
          <w:ins w:id="1391" w:author="Karolina Kaminska" w:date="2016-10-19T17:58:00Z"/>
          <w:del w:id="1392" w:author="Timm Lehmberg" w:date="2016-10-26T14:58:00Z"/>
          <w:lang w:val="en-GB"/>
        </w:rPr>
      </w:pPr>
      <w:r>
        <w:rPr>
          <w:noProof/>
        </w:rPr>
        <mc:AlternateContent>
          <mc:Choice Requires="wps">
            <w:drawing>
              <wp:anchor distT="0" distB="0" distL="114300" distR="114300" simplePos="0" relativeHeight="251678208" behindDoc="0" locked="0" layoutInCell="1" allowOverlap="1" wp14:anchorId="5F3D0E20" wp14:editId="50CF7661">
                <wp:simplePos x="0" y="0"/>
                <wp:positionH relativeFrom="column">
                  <wp:posOffset>1895475</wp:posOffset>
                </wp:positionH>
                <wp:positionV relativeFrom="paragraph">
                  <wp:posOffset>1365885</wp:posOffset>
                </wp:positionV>
                <wp:extent cx="1371600" cy="274320"/>
                <wp:effectExtent l="9525" t="12065" r="9525" b="8890"/>
                <wp:wrapNone/>
                <wp:docPr id="6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274320"/>
                        </a:xfrm>
                        <a:prstGeom prst="rect">
                          <a:avLst/>
                        </a:prstGeom>
                        <a:solidFill>
                          <a:srgbClr val="FFFFFF"/>
                        </a:solidFill>
                        <a:ln w="9525">
                          <a:solidFill>
                            <a:srgbClr val="000000"/>
                          </a:solidFill>
                          <a:miter lim="800000"/>
                          <a:headEnd/>
                          <a:tailEnd/>
                        </a:ln>
                      </wps:spPr>
                      <wps:txbx>
                        <w:txbxContent>
                          <w:p w14:paraId="0935C95E" w14:textId="77777777" w:rsidR="00E24B85" w:rsidRDefault="00E24B85" w:rsidP="002A7113">
                            <w:r>
                              <w:t>Metadata columns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3D0E20" id="Text Box 16" o:spid="_x0000_s1039" type="#_x0000_t202" style="position:absolute;margin-left:149.25pt;margin-top:107.55pt;width:108pt;height:2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">
                <v:textbox>
                  <w:txbxContent>
                    <w:p w14:paraId="0935C95E" w14:textId="77777777" w:rsidR="00E24B85" w:rsidRDefault="00E24B85" w:rsidP="002A7113">
                      <w:r>
                        <w:t>Metadata columns</w:t>
                      </w:r>
                    </w:p>
                  </w:txbxContent>
                </v:textbox>
              </v:shape>
            </w:pict>
          </mc:Fallback>
        </mc:AlternateContent>
      </w:r>
      <w:r>
        <w:rPr>
          <w:noProof/>
        </w:rPr>
        <mc:AlternateContent>
          <mc:Choice Requires="wps">
            <w:drawing>
              <wp:anchor distT="0" distB="0" distL="114300" distR="114300" simplePos="0" relativeHeight="251622912" behindDoc="0" locked="0" layoutInCell="1" allowOverlap="1" wp14:anchorId="425A1FFE" wp14:editId="619E6A91">
                <wp:simplePos x="0" y="0"/>
                <wp:positionH relativeFrom="column">
                  <wp:posOffset>2066925</wp:posOffset>
                </wp:positionH>
                <wp:positionV relativeFrom="paragraph">
                  <wp:posOffset>371475</wp:posOffset>
                </wp:positionV>
                <wp:extent cx="457200" cy="1143000"/>
                <wp:effectExtent l="123825" t="76200" r="28575" b="28575"/>
                <wp:wrapNone/>
                <wp:docPr id="67"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57200" cy="114300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410ADA" id="Line 17" o:spid="_x0000_s1026" style="position:absolute;flip:x y;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75pt,29.25pt" to="198.75pt,1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" strokecolor="red" strokeweight="4.5pt">
                <v:stroke endarrow="block"/>
              </v:line>
            </w:pict>
          </mc:Fallback>
        </mc:AlternateContent>
      </w:r>
      <w:r>
        <w:rPr>
          <w:noProof/>
        </w:rPr>
        <mc:AlternateContent>
          <mc:Choice Requires="wps">
            <w:drawing>
              <wp:anchor distT="0" distB="0" distL="114300" distR="114300" simplePos="0" relativeHeight="251624960" behindDoc="0" locked="0" layoutInCell="1" allowOverlap="1" wp14:anchorId="34A27710" wp14:editId="0C58482A">
                <wp:simplePos x="0" y="0"/>
                <wp:positionH relativeFrom="column">
                  <wp:posOffset>2552700</wp:posOffset>
                </wp:positionH>
                <wp:positionV relativeFrom="paragraph">
                  <wp:posOffset>371475</wp:posOffset>
                </wp:positionV>
                <wp:extent cx="800100" cy="1143000"/>
                <wp:effectExtent l="28575" t="95250" r="114300" b="28575"/>
                <wp:wrapNone/>
                <wp:docPr id="6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00100" cy="114300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49FBE6" id="Line 18" o:spid="_x0000_s1026" style="position:absolute;flip:y;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1pt,29.25pt" to="264pt,1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" strokecolor="red" strokeweight="4.5pt">
                <v:stroke endarrow="block"/>
              </v:line>
            </w:pict>
          </mc:Fallback>
        </mc:AlternateContent>
      </w:r>
      <w:ins w:id="1393" w:author="Karolina Kaminska" w:date="2016-10-19T17:58:00Z">
        <w:del w:id="1394" w:author="Timm Lehmberg" w:date="2016-10-26T14:58:00Z">
          <w:r w:rsidR="00044D13" w:rsidRPr="001655D2" w:rsidDel="00B93694">
            <w:rPr>
              <w:lang w:val="en-GB"/>
            </w:rPr>
            <w:delText>***SCRE</w:delText>
          </w:r>
          <w:r w:rsidR="00044D13" w:rsidDel="00B93694">
            <w:rPr>
              <w:lang w:val="en-GB"/>
            </w:rPr>
            <w:delText>ENSHOT</w:delText>
          </w:r>
        </w:del>
      </w:ins>
    </w:p>
    <w:p w14:paraId="77C9FA8F" w14:textId="2DFBFDC7" w:rsidR="002A7113" w:rsidRDefault="00B93694" w:rsidP="002C658A">
      <w:pPr>
        <w:jc w:val="both"/>
        <w:rPr>
          <w:lang w:val="en-GB"/>
        </w:rPr>
      </w:pPr>
      <w:ins w:id="1395" w:author="Timm Lehmberg" w:date="2016-10-26T14:58:00Z">
        <w:r w:rsidRPr="00B93694">
          <w:rPr>
            <w:noProof/>
          </w:rPr>
          <w:drawing>
            <wp:inline distT="0" distB="0" distL="0" distR="0" wp14:anchorId="3743792F" wp14:editId="3F36C6A9">
              <wp:extent cx="3543300" cy="1657350"/>
              <wp:effectExtent l="0" t="0" r="0" b="0"/>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 b="-1"/>
                      <a:stretch/>
                    </pic:blipFill>
                    <pic:spPr bwMode="auto">
                      <a:xfrm>
                        <a:off x="0" y="0"/>
                        <a:ext cx="3543300" cy="1657350"/>
                      </a:xfrm>
                      <a:prstGeom prst="rect">
                        <a:avLst/>
                      </a:prstGeom>
                      <a:ln>
                        <a:noFill/>
                      </a:ln>
                      <a:extLst>
                        <a:ext uri="{53640926-AAD7-44D8-BBD7-CCE9431645EC}">
                          <a14:shadowObscured xmlns:a14="http://schemas.microsoft.com/office/drawing/2010/main"/>
                        </a:ext>
                      </a:extLst>
                    </pic:spPr>
                  </pic:pic>
                </a:graphicData>
              </a:graphic>
            </wp:inline>
          </w:drawing>
        </w:r>
      </w:ins>
    </w:p>
    <w:p w14:paraId="1A9E4746" w14:textId="64F3CB9F" w:rsidR="002A7113" w:rsidDel="00B93694" w:rsidRDefault="00766D1E" w:rsidP="002C658A">
      <w:pPr>
        <w:jc w:val="both"/>
        <w:rPr>
          <w:del w:id="1396" w:author="Timm Lehmberg" w:date="2016-10-26T14:59:00Z"/>
          <w:lang w:val="en-GB"/>
        </w:rPr>
      </w:pPr>
      <w:del w:id="1397" w:author="Timm Lehmberg" w:date="2016-10-26T14:58:00Z">
        <w:r w:rsidDel="00B93694">
          <w:rPr>
            <w:noProof/>
          </w:rPr>
          <w:drawing>
            <wp:inline distT="0" distB="0" distL="0" distR="0" wp14:anchorId="50362915" wp14:editId="77D76CBD">
              <wp:extent cx="5753100" cy="1152525"/>
              <wp:effectExtent l="0" t="0" r="0" b="9525"/>
              <wp:docPr id="36" name="Bild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3100" cy="1152525"/>
                      </a:xfrm>
                      <a:prstGeom prst="rect">
                        <a:avLst/>
                      </a:prstGeom>
                      <a:noFill/>
                      <a:ln>
                        <a:noFill/>
                      </a:ln>
                    </pic:spPr>
                  </pic:pic>
                </a:graphicData>
              </a:graphic>
            </wp:inline>
          </w:drawing>
        </w:r>
      </w:del>
    </w:p>
    <w:p w14:paraId="4520FDB4" w14:textId="77777777" w:rsidR="002C658A" w:rsidDel="00B93694" w:rsidRDefault="002C658A" w:rsidP="00B932C6">
      <w:pPr>
        <w:rPr>
          <w:del w:id="1398" w:author="Timm Lehmberg" w:date="2016-10-26T14:59:00Z"/>
          <w:lang w:val="en-GB"/>
        </w:rPr>
      </w:pPr>
    </w:p>
    <w:p w14:paraId="1DB1C1DA" w14:textId="2B200001" w:rsidR="002A7113" w:rsidDel="00B93694" w:rsidRDefault="002A7113" w:rsidP="00B932C6">
      <w:pPr>
        <w:rPr>
          <w:del w:id="1399" w:author="Timm Lehmberg" w:date="2016-10-26T14:59:00Z"/>
          <w:lang w:val="en-GB"/>
        </w:rPr>
      </w:pPr>
    </w:p>
    <w:p w14:paraId="47668B68" w14:textId="77777777" w:rsidR="002A7113" w:rsidDel="00B93694" w:rsidRDefault="002A7113">
      <w:pPr>
        <w:jc w:val="both"/>
        <w:rPr>
          <w:del w:id="1400" w:author="Timm Lehmberg" w:date="2016-10-26T14:59:00Z"/>
          <w:lang w:val="en-GB"/>
        </w:rPr>
        <w:pPrChange w:id="1401" w:author="Timm Lehmberg" w:date="2016-10-26T14:59:00Z">
          <w:pPr/>
        </w:pPrChange>
      </w:pPr>
    </w:p>
    <w:p w14:paraId="43FEEBFF" w14:textId="77777777" w:rsidR="002A7113" w:rsidRDefault="002A7113" w:rsidP="00B932C6">
      <w:pPr>
        <w:rPr>
          <w:lang w:val="en-GB"/>
        </w:rPr>
      </w:pPr>
    </w:p>
    <w:p w14:paraId="25B07FF6" w14:textId="77777777" w:rsidR="002A7113" w:rsidRDefault="002A7113" w:rsidP="002A7113">
      <w:pPr>
        <w:jc w:val="both"/>
        <w:rPr>
          <w:lang w:val="en-GB"/>
        </w:rPr>
      </w:pPr>
      <w:r>
        <w:rPr>
          <w:lang w:val="en-GB"/>
        </w:rPr>
        <w:t>These metadata columns can be sorted and filtered just like the other columns of the KWIC concordance. If you now select a search result, its metadata will also be displayed in the right text field below the KWIC concordance.</w:t>
      </w:r>
    </w:p>
    <w:p w14:paraId="7F29D089" w14:textId="1ADA3F2F" w:rsidR="00044D13" w:rsidDel="003E2CD0" w:rsidRDefault="00044D13" w:rsidP="00044D13">
      <w:pPr>
        <w:rPr>
          <w:ins w:id="1402" w:author="Karolina Kaminska" w:date="2016-10-19T17:58:00Z"/>
          <w:del w:id="1403" w:author="Timm Lehmberg" w:date="2016-10-26T15:04:00Z"/>
          <w:lang w:val="en-GB"/>
        </w:rPr>
      </w:pPr>
      <w:ins w:id="1404" w:author="Karolina Kaminska" w:date="2016-10-19T17:58:00Z">
        <w:del w:id="1405" w:author="Timm Lehmberg" w:date="2016-10-26T15:04:00Z">
          <w:r w:rsidRPr="001655D2" w:rsidDel="003E2CD0">
            <w:rPr>
              <w:lang w:val="en-GB"/>
            </w:rPr>
            <w:delText>***SCRE</w:delText>
          </w:r>
          <w:r w:rsidDel="003E2CD0">
            <w:rPr>
              <w:lang w:val="en-GB"/>
            </w:rPr>
            <w:delText>ENSHOT</w:delText>
          </w:r>
        </w:del>
      </w:ins>
    </w:p>
    <w:p w14:paraId="0232259D" w14:textId="77777777" w:rsidR="002A7113" w:rsidRDefault="002A7113" w:rsidP="002A7113">
      <w:pPr>
        <w:jc w:val="both"/>
        <w:rPr>
          <w:lang w:val="en-GB"/>
        </w:rPr>
      </w:pPr>
    </w:p>
    <w:p w14:paraId="58D9A5AA" w14:textId="700F42DD" w:rsidR="002A7113" w:rsidRDefault="003E2CD0" w:rsidP="002A7113">
      <w:pPr>
        <w:jc w:val="both"/>
        <w:rPr>
          <w:lang w:val="en-GB"/>
        </w:rPr>
      </w:pPr>
      <w:r>
        <w:rPr>
          <w:noProof/>
        </w:rPr>
        <mc:AlternateContent>
          <mc:Choice Requires="wps">
            <w:drawing>
              <wp:anchor distT="0" distB="0" distL="114300" distR="114300" simplePos="0" relativeHeight="251627008" behindDoc="0" locked="0" layoutInCell="1" allowOverlap="1" wp14:anchorId="5BCFCFF4" wp14:editId="7286D036">
                <wp:simplePos x="0" y="0"/>
                <wp:positionH relativeFrom="column">
                  <wp:posOffset>4800600</wp:posOffset>
                </wp:positionH>
                <wp:positionV relativeFrom="paragraph">
                  <wp:posOffset>1590040</wp:posOffset>
                </wp:positionV>
                <wp:extent cx="228600" cy="571500"/>
                <wp:effectExtent l="123825" t="75565" r="28575" b="29210"/>
                <wp:wrapNone/>
                <wp:docPr id="65"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28600" cy="57150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C0A0D7" id="Line 20" o:spid="_x0000_s1026" style="position:absolute;flip:x y;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8pt,125.2pt" to="396pt,17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" strokecolor="red" strokeweight="4.5pt">
                <v:stroke endarrow="block"/>
              </v:line>
            </w:pict>
          </mc:Fallback>
        </mc:AlternateContent>
      </w:r>
      <w:ins w:id="1406" w:author="Timm Lehmberg" w:date="2016-10-26T15:03:00Z">
        <w:r w:rsidRPr="003E2CD0">
          <w:rPr>
            <w:noProof/>
          </w:rPr>
          <w:drawing>
            <wp:inline distT="0" distB="0" distL="0" distR="0" wp14:anchorId="7D957DF7" wp14:editId="1485121F">
              <wp:extent cx="5760720" cy="1758950"/>
              <wp:effectExtent l="0" t="0" r="0" b="0"/>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1758950"/>
                      </a:xfrm>
                      <a:prstGeom prst="rect">
                        <a:avLst/>
                      </a:prstGeom>
                    </pic:spPr>
                  </pic:pic>
                </a:graphicData>
              </a:graphic>
            </wp:inline>
          </w:drawing>
        </w:r>
      </w:ins>
      <w:del w:id="1407" w:author="Timm Lehmberg" w:date="2016-10-26T15:03:00Z">
        <w:r w:rsidR="00766D1E" w:rsidDel="003E2CD0">
          <w:rPr>
            <w:noProof/>
          </w:rPr>
          <w:drawing>
            <wp:inline distT="0" distB="0" distL="0" distR="0" wp14:anchorId="45104640" wp14:editId="3367A121">
              <wp:extent cx="5753100" cy="1790700"/>
              <wp:effectExtent l="0" t="0" r="0" b="0"/>
              <wp:docPr id="37"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3100" cy="1790700"/>
                      </a:xfrm>
                      <a:prstGeom prst="rect">
                        <a:avLst/>
                      </a:prstGeom>
                      <a:noFill/>
                      <a:ln>
                        <a:noFill/>
                      </a:ln>
                    </pic:spPr>
                  </pic:pic>
                </a:graphicData>
              </a:graphic>
            </wp:inline>
          </w:drawing>
        </w:r>
      </w:del>
    </w:p>
    <w:p w14:paraId="30B55C5A" w14:textId="24341E7B" w:rsidR="002A7113" w:rsidRDefault="002A7113" w:rsidP="00B932C6">
      <w:pPr>
        <w:rPr>
          <w:lang w:val="en-GB"/>
        </w:rPr>
      </w:pPr>
    </w:p>
    <w:p w14:paraId="38A4C143" w14:textId="6080A05D" w:rsidR="002A7113" w:rsidRDefault="005E4559" w:rsidP="00B932C6">
      <w:pPr>
        <w:rPr>
          <w:lang w:val="en-GB"/>
        </w:rPr>
      </w:pPr>
      <w:r>
        <w:rPr>
          <w:noProof/>
        </w:rPr>
        <mc:AlternateContent>
          <mc:Choice Requires="wps">
            <w:drawing>
              <wp:anchor distT="0" distB="0" distL="114300" distR="114300" simplePos="0" relativeHeight="251682304" behindDoc="0" locked="0" layoutInCell="1" allowOverlap="1" wp14:anchorId="40CDEBDF" wp14:editId="5B79D187">
                <wp:simplePos x="0" y="0"/>
                <wp:positionH relativeFrom="column">
                  <wp:posOffset>4042410</wp:posOffset>
                </wp:positionH>
                <wp:positionV relativeFrom="paragraph">
                  <wp:posOffset>97790</wp:posOffset>
                </wp:positionV>
                <wp:extent cx="1714500" cy="457200"/>
                <wp:effectExtent l="9525" t="11430" r="9525" b="7620"/>
                <wp:wrapNone/>
                <wp:docPr id="64"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457200"/>
                        </a:xfrm>
                        <a:prstGeom prst="rect">
                          <a:avLst/>
                        </a:prstGeom>
                        <a:solidFill>
                          <a:srgbClr val="FFFFFF"/>
                        </a:solidFill>
                        <a:ln w="9525">
                          <a:solidFill>
                            <a:srgbClr val="000000"/>
                          </a:solidFill>
                          <a:miter lim="800000"/>
                          <a:headEnd/>
                          <a:tailEnd/>
                        </a:ln>
                      </wps:spPr>
                      <wps:txbx>
                        <w:txbxContent>
                          <w:p w14:paraId="53C8F3A5" w14:textId="77777777" w:rsidR="00E24B85" w:rsidRPr="002A7113" w:rsidRDefault="00E24B85" w:rsidP="002A7113">
                            <w:pPr>
                              <w:rPr>
                                <w:lang w:val="en-GB"/>
                              </w:rPr>
                            </w:pPr>
                            <w:r w:rsidRPr="002A7113">
                              <w:rPr>
                                <w:lang w:val="en-GB"/>
                              </w:rPr>
                              <w:t>Metadata display for the selected search result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CDEBDF" id="Text Box 19" o:spid="_x0000_s1040" type="#_x0000_t202" style="position:absolute;margin-left:318.3pt;margin-top:7.7pt;width:135pt;height:36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">
                <v:textbox>
                  <w:txbxContent>
                    <w:p w14:paraId="53C8F3A5" w14:textId="77777777" w:rsidR="00E24B85" w:rsidRPr="002A7113" w:rsidRDefault="00E24B85" w:rsidP="002A7113">
                      <w:pPr>
                        <w:rPr>
                          <w:lang w:val="en-GB"/>
                        </w:rPr>
                      </w:pPr>
                      <w:r w:rsidRPr="002A7113">
                        <w:rPr>
                          <w:lang w:val="en-GB"/>
                        </w:rPr>
                        <w:t>Metadata display for the selected search result</w:t>
                      </w:r>
                    </w:p>
                  </w:txbxContent>
                </v:textbox>
              </v:shape>
            </w:pict>
          </mc:Fallback>
        </mc:AlternateContent>
      </w:r>
    </w:p>
    <w:p w14:paraId="2396F5A4" w14:textId="70CF6C74" w:rsidR="002A7113" w:rsidRDefault="002A7113" w:rsidP="00B932C6">
      <w:pPr>
        <w:rPr>
          <w:lang w:val="en-GB"/>
        </w:rPr>
      </w:pPr>
    </w:p>
    <w:p w14:paraId="715A674C" w14:textId="77777777" w:rsidR="002A7113" w:rsidRDefault="002A7113" w:rsidP="00B932C6">
      <w:pPr>
        <w:rPr>
          <w:lang w:val="en-GB"/>
        </w:rPr>
      </w:pPr>
    </w:p>
    <w:p w14:paraId="3439BCD4" w14:textId="77777777" w:rsidR="002A7113" w:rsidRDefault="002A7113" w:rsidP="00B932C6">
      <w:pPr>
        <w:rPr>
          <w:lang w:val="en-GB"/>
        </w:rPr>
      </w:pPr>
    </w:p>
    <w:p w14:paraId="660B748E" w14:textId="721BF24F" w:rsidR="00CF2CE7" w:rsidRPr="00CF2CE7" w:rsidRDefault="00CF2CE7" w:rsidP="00B932C6">
      <w:pPr>
        <w:rPr>
          <w:ins w:id="1408" w:author="Anne Ferger" w:date="2016-11-01T11:38:00Z"/>
          <w:lang w:val="en-GB"/>
          <w:rPrChange w:id="1409" w:author="Anne Ferger" w:date="2016-11-01T11:39:00Z">
            <w:rPr>
              <w:ins w:id="1410" w:author="Anne Ferger" w:date="2016-11-01T11:38:00Z"/>
              <w:highlight w:val="yellow"/>
              <w:lang w:val="en-GB"/>
            </w:rPr>
          </w:rPrChange>
        </w:rPr>
      </w:pPr>
      <w:ins w:id="1411" w:author="Anne Ferger" w:date="2016-11-01T11:38:00Z">
        <w:r w:rsidRPr="00CF2CE7">
          <w:rPr>
            <w:lang w:val="en-GB"/>
            <w:rPrChange w:id="1412" w:author="Anne Ferger" w:date="2016-11-01T11:39:00Z">
              <w:rPr>
                <w:highlight w:val="yellow"/>
                <w:lang w:val="en-GB"/>
              </w:rPr>
            </w:rPrChange>
          </w:rPr>
          <w:t>To edit or remove the metadata colum</w:t>
        </w:r>
      </w:ins>
      <w:ins w:id="1413" w:author="Anne Ferger" w:date="2016-11-01T11:39:00Z">
        <w:r>
          <w:rPr>
            <w:lang w:val="en-GB"/>
          </w:rPr>
          <w:t>n</w:t>
        </w:r>
      </w:ins>
      <w:ins w:id="1414" w:author="Anne Ferger" w:date="2016-11-01T11:38:00Z">
        <w:r w:rsidRPr="00CF2CE7">
          <w:rPr>
            <w:lang w:val="en-GB"/>
            <w:rPrChange w:id="1415" w:author="Anne Ferger" w:date="2016-11-01T11:39:00Z">
              <w:rPr>
                <w:highlight w:val="yellow"/>
                <w:lang w:val="en-GB"/>
              </w:rPr>
            </w:rPrChange>
          </w:rPr>
          <w:t xml:space="preserve">s, click the metadata button again, </w:t>
        </w:r>
      </w:ins>
      <w:ins w:id="1416" w:author="Anne Ferger" w:date="2016-11-01T11:39:00Z">
        <w:r w:rsidRPr="00CF2CE7">
          <w:rPr>
            <w:lang w:val="en-GB"/>
            <w:rPrChange w:id="1417" w:author="Anne Ferger" w:date="2016-11-01T11:39:00Z">
              <w:rPr>
                <w:highlight w:val="yellow"/>
                <w:lang w:val="en-GB"/>
              </w:rPr>
            </w:rPrChange>
          </w:rPr>
          <w:t xml:space="preserve">remove the current metadata column with </w:t>
        </w:r>
      </w:ins>
      <w:ins w:id="1418" w:author="Anne Ferger" w:date="2016-11-01T11:41:00Z">
        <w:r w:rsidRPr="00CF2CE7">
          <w:rPr>
            <w:noProof/>
          </w:rPr>
          <w:drawing>
            <wp:inline distT="0" distB="0" distL="0" distR="0" wp14:anchorId="61E37F48" wp14:editId="4654BCDA">
              <wp:extent cx="363442" cy="170121"/>
              <wp:effectExtent l="0" t="0" r="0" b="1905"/>
              <wp:docPr id="288" name="Grafik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73062" cy="174624"/>
                      </a:xfrm>
                      <a:prstGeom prst="rect">
                        <a:avLst/>
                      </a:prstGeom>
                    </pic:spPr>
                  </pic:pic>
                </a:graphicData>
              </a:graphic>
            </wp:inline>
          </w:drawing>
        </w:r>
        <w:r>
          <w:rPr>
            <w:lang w:val="en-GB"/>
          </w:rPr>
          <w:t xml:space="preserve"> </w:t>
        </w:r>
      </w:ins>
      <w:ins w:id="1419" w:author="Anne Ferger" w:date="2016-11-01T11:39:00Z">
        <w:r w:rsidRPr="00CF2CE7">
          <w:rPr>
            <w:lang w:val="en-GB"/>
            <w:rPrChange w:id="1420" w:author="Anne Ferger" w:date="2016-11-01T11:39:00Z">
              <w:rPr>
                <w:highlight w:val="yellow"/>
                <w:lang w:val="en-GB"/>
              </w:rPr>
            </w:rPrChange>
          </w:rPr>
          <w:t xml:space="preserve">and optionally add new metadata columns as explained before. </w:t>
        </w:r>
      </w:ins>
    </w:p>
    <w:p w14:paraId="260DF259" w14:textId="0830548A" w:rsidR="00DD1F3C" w:rsidRPr="00CF2CE7" w:rsidDel="00CF2CE7" w:rsidRDefault="00DD1F3C" w:rsidP="00B932C6">
      <w:pPr>
        <w:rPr>
          <w:del w:id="1421" w:author="Anne Ferger" w:date="2016-11-01T11:39:00Z"/>
          <w:lang w:val="en-GB"/>
        </w:rPr>
        <w:sectPr w:rsidR="00DD1F3C" w:rsidRPr="00CF2CE7" w:rsidDel="00CF2CE7">
          <w:pgSz w:w="11906" w:h="16838"/>
          <w:pgMar w:top="1417" w:right="1417" w:bottom="1134" w:left="1417" w:header="708" w:footer="708" w:gutter="0"/>
          <w:cols w:space="708"/>
          <w:docGrid w:linePitch="360"/>
        </w:sectPr>
      </w:pPr>
    </w:p>
    <w:p w14:paraId="0017184D" w14:textId="77777777" w:rsidR="002A7113" w:rsidRDefault="001F78C3" w:rsidP="00DD1F3C">
      <w:pPr>
        <w:pStyle w:val="berschrift1"/>
        <w:rPr>
          <w:lang w:val="en-GB"/>
        </w:rPr>
      </w:pPr>
      <w:bookmarkStart w:id="1422" w:name="_5._ADDING_ANALYSIS"/>
      <w:bookmarkStart w:id="1423" w:name="_Toc468802733"/>
      <w:bookmarkEnd w:id="1422"/>
      <w:r w:rsidRPr="00CF2CE7">
        <w:rPr>
          <w:lang w:val="en-GB"/>
        </w:rPr>
        <w:t>5</w:t>
      </w:r>
      <w:r w:rsidR="00DD1F3C" w:rsidRPr="00CF2CE7">
        <w:rPr>
          <w:lang w:val="en-GB"/>
        </w:rPr>
        <w:t>. ADDING ANALYSIS COLUMNS</w:t>
      </w:r>
      <w:bookmarkEnd w:id="1423"/>
    </w:p>
    <w:p w14:paraId="110BFEE4" w14:textId="77777777" w:rsidR="00B16900" w:rsidRDefault="00B16900" w:rsidP="00B932C6">
      <w:pPr>
        <w:rPr>
          <w:lang w:val="en-GB"/>
        </w:rPr>
      </w:pPr>
    </w:p>
    <w:p w14:paraId="143E3E29" w14:textId="77777777" w:rsidR="00DD1F3C" w:rsidDel="003E2CD0" w:rsidRDefault="00B16900" w:rsidP="00B932C6">
      <w:pPr>
        <w:rPr>
          <w:del w:id="1424" w:author="Timm Lehmberg" w:date="2016-10-26T15:07:00Z"/>
          <w:lang w:val="en-GB"/>
        </w:rPr>
      </w:pPr>
      <w:r>
        <w:rPr>
          <w:lang w:val="en-GB"/>
        </w:rPr>
        <w:t xml:space="preserve">In order to classify or categorize your search results, you can add one or several analysis columns to the KWIC Concordance. Click on the </w:t>
      </w:r>
      <w:r w:rsidRPr="00D45B34">
        <w:rPr>
          <w:rStyle w:val="Menufunction"/>
          <w:szCs w:val="20"/>
          <w:lang w:val="en-US" w:eastAsia="en-US"/>
          <w:rPrChange w:id="1425" w:author="Karolina Kaminska" w:date="2016-10-19T12:20:00Z">
            <w:rPr>
              <w:rStyle w:val="Bedienungselement"/>
            </w:rPr>
          </w:rPrChange>
        </w:rPr>
        <w:t>Add analysis...</w:t>
      </w:r>
      <w:r>
        <w:rPr>
          <w:lang w:val="en-GB"/>
        </w:rPr>
        <w:t xml:space="preserve"> button on the right side of the application</w:t>
      </w:r>
      <w:r w:rsidR="000855AB">
        <w:rPr>
          <w:lang w:val="en-GB"/>
        </w:rPr>
        <w:t xml:space="preserve"> or choose </w:t>
      </w:r>
      <w:r w:rsidR="000855AB" w:rsidRPr="00D45B34">
        <w:rPr>
          <w:rStyle w:val="Menufunction"/>
          <w:szCs w:val="20"/>
          <w:lang w:val="en-US" w:eastAsia="en-US"/>
          <w:rPrChange w:id="1426" w:author="Karolina Kaminska" w:date="2016-10-19T12:20:00Z">
            <w:rPr>
              <w:b/>
              <w:bCs/>
              <w:color w:val="0000FF"/>
              <w:lang w:val="en-GB"/>
            </w:rPr>
          </w:rPrChange>
        </w:rPr>
        <w:t>Columns &gt; Add analysis...</w:t>
      </w:r>
      <w:r w:rsidRPr="00D45B34">
        <w:rPr>
          <w:rStyle w:val="Menufunction"/>
          <w:szCs w:val="20"/>
          <w:lang w:val="en-US" w:eastAsia="en-US"/>
          <w:rPrChange w:id="1427" w:author="Karolina Kaminska" w:date="2016-10-19T12:20:00Z">
            <w:rPr>
              <w:lang w:val="en-GB"/>
            </w:rPr>
          </w:rPrChange>
        </w:rPr>
        <w:t>.</w:t>
      </w:r>
    </w:p>
    <w:p w14:paraId="32E3570C" w14:textId="59287D65" w:rsidR="00044D13" w:rsidDel="003E2CD0" w:rsidRDefault="00044D13" w:rsidP="00044D13">
      <w:pPr>
        <w:rPr>
          <w:ins w:id="1428" w:author="Karolina Kaminska" w:date="2016-10-19T17:58:00Z"/>
          <w:del w:id="1429" w:author="Timm Lehmberg" w:date="2016-10-26T15:07:00Z"/>
          <w:lang w:val="en-GB"/>
        </w:rPr>
      </w:pPr>
      <w:ins w:id="1430" w:author="Karolina Kaminska" w:date="2016-10-19T17:58:00Z">
        <w:del w:id="1431" w:author="Timm Lehmberg" w:date="2016-10-26T15:07:00Z">
          <w:r w:rsidRPr="001655D2" w:rsidDel="003E2CD0">
            <w:rPr>
              <w:lang w:val="en-GB"/>
            </w:rPr>
            <w:delText>***SCRE</w:delText>
          </w:r>
          <w:r w:rsidDel="003E2CD0">
            <w:rPr>
              <w:lang w:val="en-GB"/>
            </w:rPr>
            <w:delText>ENSHOT</w:delText>
          </w:r>
        </w:del>
      </w:ins>
    </w:p>
    <w:p w14:paraId="69421820" w14:textId="77777777" w:rsidR="003E2CD0" w:rsidRDefault="003E2CD0" w:rsidP="00B932C6">
      <w:pPr>
        <w:rPr>
          <w:ins w:id="1432" w:author="Timm Lehmberg" w:date="2016-10-26T15:06:00Z"/>
          <w:lang w:val="en-GB"/>
        </w:rPr>
      </w:pPr>
    </w:p>
    <w:p w14:paraId="568F38D3" w14:textId="15167BE3" w:rsidR="00B16900" w:rsidRDefault="003E2CD0">
      <w:pPr>
        <w:jc w:val="center"/>
        <w:rPr>
          <w:lang w:val="en-GB"/>
        </w:rPr>
        <w:pPrChange w:id="1433" w:author="Timm Lehmberg" w:date="2016-10-26T15:07:00Z">
          <w:pPr/>
        </w:pPrChange>
      </w:pPr>
      <w:r>
        <w:rPr>
          <w:noProof/>
        </w:rPr>
        <mc:AlternateContent>
          <mc:Choice Requires="wps">
            <w:drawing>
              <wp:anchor distT="0" distB="0" distL="114300" distR="114300" simplePos="0" relativeHeight="251685376" behindDoc="0" locked="0" layoutInCell="1" allowOverlap="1" wp14:anchorId="12F959A2" wp14:editId="140715F4">
                <wp:simplePos x="0" y="0"/>
                <wp:positionH relativeFrom="column">
                  <wp:posOffset>3748405</wp:posOffset>
                </wp:positionH>
                <wp:positionV relativeFrom="paragraph">
                  <wp:posOffset>1498600</wp:posOffset>
                </wp:positionV>
                <wp:extent cx="1371600" cy="276225"/>
                <wp:effectExtent l="0" t="0" r="19050" b="28575"/>
                <wp:wrapNone/>
                <wp:docPr id="63"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276225"/>
                        </a:xfrm>
                        <a:prstGeom prst="rect">
                          <a:avLst/>
                        </a:prstGeom>
                        <a:solidFill>
                          <a:srgbClr val="FFFFFF"/>
                        </a:solidFill>
                        <a:ln w="9525">
                          <a:solidFill>
                            <a:srgbClr val="000000"/>
                          </a:solidFill>
                          <a:miter lim="800000"/>
                          <a:headEnd/>
                          <a:tailEnd/>
                        </a:ln>
                      </wps:spPr>
                      <wps:txbx>
                        <w:txbxContent>
                          <w:p w14:paraId="7BBD08BD" w14:textId="1F57123C" w:rsidR="00E24B85" w:rsidRPr="002A7113" w:rsidRDefault="00E24B85" w:rsidP="00B16900">
                            <w:pPr>
                              <w:rPr>
                                <w:lang w:val="en-GB"/>
                              </w:rPr>
                            </w:pPr>
                            <w:r>
                              <w:rPr>
                                <w:lang w:val="en-GB"/>
                              </w:rPr>
                              <w:t>Add anal</w:t>
                            </w:r>
                            <w:ins w:id="1434" w:author="Timm Lehmberg" w:date="2016-10-26T15:18:00Z">
                              <w:r>
                                <w:rPr>
                                  <w:lang w:val="en-GB"/>
                                </w:rPr>
                                <w:t>y</w:t>
                              </w:r>
                            </w:ins>
                            <w:del w:id="1435" w:author="Timm Lehmberg" w:date="2016-10-26T15:18:00Z">
                              <w:r w:rsidDel="003868E8">
                                <w:rPr>
                                  <w:lang w:val="en-GB"/>
                                </w:rPr>
                                <w:delText>y</w:delText>
                              </w:r>
                            </w:del>
                            <w:r>
                              <w:rPr>
                                <w:lang w:val="en-GB"/>
                              </w:rPr>
                              <w:t>sis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F959A2" id="Text Box 21" o:spid="_x0000_s1041" type="#_x0000_t202" style="position:absolute;left:0;text-align:left;margin-left:295.15pt;margin-top:118pt;width:108pt;height:21.7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">
                <v:textbox>
                  <w:txbxContent>
                    <w:p w14:paraId="7BBD08BD" w14:textId="1F57123C" w:rsidR="00E24B85" w:rsidRPr="002A7113" w:rsidRDefault="00E24B85" w:rsidP="00B16900">
                      <w:pPr>
                        <w:rPr>
                          <w:lang w:val="en-GB"/>
                        </w:rPr>
                      </w:pPr>
                      <w:r>
                        <w:rPr>
                          <w:lang w:val="en-GB"/>
                        </w:rPr>
                        <w:t>Add anal</w:t>
                      </w:r>
                      <w:ins w:id="1436" w:author="Timm Lehmberg" w:date="2016-10-26T15:18:00Z">
                        <w:r>
                          <w:rPr>
                            <w:lang w:val="en-GB"/>
                          </w:rPr>
                          <w:t>y</w:t>
                        </w:r>
                      </w:ins>
                      <w:del w:id="1437" w:author="Timm Lehmberg" w:date="2016-10-26T15:18:00Z">
                        <w:r w:rsidDel="003868E8">
                          <w:rPr>
                            <w:lang w:val="en-GB"/>
                          </w:rPr>
                          <w:delText>y</w:delText>
                        </w:r>
                      </w:del>
                      <w:r>
                        <w:rPr>
                          <w:lang w:val="en-GB"/>
                        </w:rPr>
                        <w:t>sis button</w:t>
                      </w:r>
                    </w:p>
                  </w:txbxContent>
                </v:textbox>
              </v:shape>
            </w:pict>
          </mc:Fallback>
        </mc:AlternateContent>
      </w:r>
      <w:r>
        <w:rPr>
          <w:noProof/>
        </w:rPr>
        <mc:AlternateContent>
          <mc:Choice Requires="wps">
            <w:drawing>
              <wp:anchor distT="0" distB="0" distL="114300" distR="114300" simplePos="0" relativeHeight="251628032" behindDoc="0" locked="0" layoutInCell="1" allowOverlap="1" wp14:anchorId="5A2B43A6" wp14:editId="494078FA">
                <wp:simplePos x="0" y="0"/>
                <wp:positionH relativeFrom="column">
                  <wp:posOffset>3505200</wp:posOffset>
                </wp:positionH>
                <wp:positionV relativeFrom="paragraph">
                  <wp:posOffset>1101090</wp:posOffset>
                </wp:positionV>
                <wp:extent cx="342900" cy="457200"/>
                <wp:effectExtent l="114300" t="100965" r="28575" b="32385"/>
                <wp:wrapNone/>
                <wp:docPr id="6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42900" cy="45720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00FDC1" id="Line 22" o:spid="_x0000_s1026" style="position:absolute;flip:x y;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6pt,86.7pt" to="303pt,12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" strokecolor="red" strokeweight="4.5pt">
                <v:stroke endarrow="block"/>
              </v:line>
            </w:pict>
          </mc:Fallback>
        </mc:AlternateContent>
      </w:r>
      <w:ins w:id="1438" w:author="Timm Lehmberg" w:date="2016-10-26T15:07:00Z">
        <w:r w:rsidRPr="003E2CD0">
          <w:rPr>
            <w:noProof/>
          </w:rPr>
          <w:drawing>
            <wp:inline distT="0" distB="0" distL="0" distR="0" wp14:anchorId="21A53FFB" wp14:editId="5B944232">
              <wp:extent cx="1485900" cy="3190875"/>
              <wp:effectExtent l="0" t="0" r="0" b="9525"/>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85900" cy="3190875"/>
                      </a:xfrm>
                      <a:prstGeom prst="rect">
                        <a:avLst/>
                      </a:prstGeom>
                    </pic:spPr>
                  </pic:pic>
                </a:graphicData>
              </a:graphic>
            </wp:inline>
          </w:drawing>
        </w:r>
      </w:ins>
    </w:p>
    <w:p w14:paraId="4F83D9A2" w14:textId="7853A5A4" w:rsidR="00B16900" w:rsidRDefault="00766D1E" w:rsidP="00B16900">
      <w:pPr>
        <w:jc w:val="center"/>
        <w:rPr>
          <w:lang w:val="en-GB"/>
        </w:rPr>
      </w:pPr>
      <w:del w:id="1439" w:author="Timm Lehmberg" w:date="2016-10-26T15:07:00Z">
        <w:r w:rsidDel="003E2CD0">
          <w:rPr>
            <w:noProof/>
          </w:rPr>
          <w:drawing>
            <wp:inline distT="0" distB="0" distL="0" distR="0" wp14:anchorId="4D558426" wp14:editId="3C0684C8">
              <wp:extent cx="1733550" cy="2400300"/>
              <wp:effectExtent l="0" t="0" r="0" b="0"/>
              <wp:docPr id="38" name="Bild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733550" cy="2400300"/>
                      </a:xfrm>
                      <a:prstGeom prst="rect">
                        <a:avLst/>
                      </a:prstGeom>
                      <a:noFill/>
                      <a:ln>
                        <a:noFill/>
                      </a:ln>
                    </pic:spPr>
                  </pic:pic>
                </a:graphicData>
              </a:graphic>
            </wp:inline>
          </w:drawing>
        </w:r>
      </w:del>
    </w:p>
    <w:p w14:paraId="1040F3AC" w14:textId="77777777" w:rsidR="00DD1F3C" w:rsidRDefault="00DD1F3C" w:rsidP="00B932C6">
      <w:pPr>
        <w:rPr>
          <w:lang w:val="en-GB"/>
        </w:rPr>
      </w:pPr>
    </w:p>
    <w:p w14:paraId="26D0BC77" w14:textId="77777777" w:rsidR="002A7113" w:rsidRDefault="00B16900" w:rsidP="00B932C6">
      <w:pPr>
        <w:rPr>
          <w:ins w:id="1440" w:author="Timm Lehmberg" w:date="2016-10-31T10:45:00Z"/>
          <w:lang w:val="en-GB"/>
        </w:rPr>
      </w:pPr>
      <w:r>
        <w:rPr>
          <w:lang w:val="en-GB"/>
        </w:rPr>
        <w:t>This will display the following dialog:</w:t>
      </w:r>
    </w:p>
    <w:p w14:paraId="4736E97D" w14:textId="20A839A7" w:rsidR="00FA0635" w:rsidDel="00E61C13" w:rsidRDefault="00FA0635" w:rsidP="00044D13">
      <w:pPr>
        <w:rPr>
          <w:del w:id="1441" w:author="Timm Lehmberg" w:date="2016-10-31T10:58:00Z"/>
          <w:lang w:val="en-GB"/>
        </w:rPr>
      </w:pPr>
      <w:ins w:id="1442" w:author="Timm Lehmberg" w:date="2016-10-31T10:45:00Z">
        <w:r>
          <w:rPr>
            <w:lang w:val="en-GB"/>
          </w:rPr>
          <w:t>(Depending on which Analysis type is chosen the layout will differ)</w:t>
        </w:r>
      </w:ins>
    </w:p>
    <w:p w14:paraId="3500E157" w14:textId="77777777" w:rsidR="00E61C13" w:rsidRDefault="00E61C13" w:rsidP="00B932C6">
      <w:pPr>
        <w:rPr>
          <w:ins w:id="1443" w:author="Timm Lehmberg" w:date="2016-10-31T10:58:00Z"/>
          <w:lang w:val="en-GB"/>
        </w:rPr>
      </w:pPr>
    </w:p>
    <w:p w14:paraId="30DAF6CD" w14:textId="455A51CC" w:rsidR="00044D13" w:rsidRDefault="00044D13" w:rsidP="00044D13">
      <w:pPr>
        <w:rPr>
          <w:ins w:id="1444" w:author="Timm Lehmberg" w:date="2016-10-31T10:35:00Z"/>
          <w:lang w:val="en-GB"/>
        </w:rPr>
      </w:pPr>
      <w:ins w:id="1445" w:author="Karolina Kaminska" w:date="2016-10-19T17:58:00Z">
        <w:del w:id="1446" w:author="Timm Lehmberg" w:date="2016-10-31T10:58:00Z">
          <w:r w:rsidRPr="001655D2" w:rsidDel="00E61C13">
            <w:rPr>
              <w:lang w:val="en-GB"/>
            </w:rPr>
            <w:delText>***SCRE</w:delText>
          </w:r>
          <w:r w:rsidDel="00E61C13">
            <w:rPr>
              <w:lang w:val="en-GB"/>
            </w:rPr>
            <w:delText>ENSHOT</w:delText>
          </w:r>
        </w:del>
      </w:ins>
    </w:p>
    <w:p w14:paraId="4707C8A0" w14:textId="369FDFA1" w:rsidR="00673120" w:rsidRDefault="00673120">
      <w:pPr>
        <w:jc w:val="center"/>
        <w:rPr>
          <w:ins w:id="1447" w:author="Timm Lehmberg" w:date="2016-10-31T10:45:00Z"/>
          <w:lang w:val="en-GB"/>
        </w:rPr>
        <w:pPrChange w:id="1448" w:author="Timm Lehmberg" w:date="2016-10-31T10:35:00Z">
          <w:pPr/>
        </w:pPrChange>
      </w:pPr>
      <w:ins w:id="1449" w:author="Timm Lehmberg" w:date="2016-10-31T10:35:00Z">
        <w:r w:rsidRPr="00673120">
          <w:rPr>
            <w:noProof/>
          </w:rPr>
          <w:drawing>
            <wp:inline distT="0" distB="0" distL="0" distR="0" wp14:anchorId="2E52F3E3" wp14:editId="3F63217C">
              <wp:extent cx="3124200" cy="1076325"/>
              <wp:effectExtent l="0" t="0" r="0" b="9525"/>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24200" cy="1076325"/>
                      </a:xfrm>
                      <a:prstGeom prst="rect">
                        <a:avLst/>
                      </a:prstGeom>
                    </pic:spPr>
                  </pic:pic>
                </a:graphicData>
              </a:graphic>
            </wp:inline>
          </w:drawing>
        </w:r>
      </w:ins>
    </w:p>
    <w:p w14:paraId="182F71FD" w14:textId="4551F6F6" w:rsidR="00673120" w:rsidRDefault="00673120">
      <w:pPr>
        <w:jc w:val="center"/>
        <w:rPr>
          <w:ins w:id="1450" w:author="Karolina Kaminska" w:date="2016-10-19T17:58:00Z"/>
          <w:lang w:val="en-GB"/>
        </w:rPr>
        <w:pPrChange w:id="1451" w:author="Timm Lehmberg" w:date="2016-10-31T10:35:00Z">
          <w:pPr/>
        </w:pPrChange>
      </w:pPr>
      <w:ins w:id="1452" w:author="Timm Lehmberg" w:date="2016-10-31T10:45:00Z">
        <w:r w:rsidRPr="00673120">
          <w:rPr>
            <w:noProof/>
          </w:rPr>
          <w:drawing>
            <wp:inline distT="0" distB="0" distL="0" distR="0" wp14:anchorId="747C247D" wp14:editId="5990C98B">
              <wp:extent cx="3124200" cy="3086100"/>
              <wp:effectExtent l="0" t="0" r="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24200" cy="3086100"/>
                      </a:xfrm>
                      <a:prstGeom prst="rect">
                        <a:avLst/>
                      </a:prstGeom>
                    </pic:spPr>
                  </pic:pic>
                </a:graphicData>
              </a:graphic>
            </wp:inline>
          </w:drawing>
        </w:r>
      </w:ins>
    </w:p>
    <w:p w14:paraId="5B3ADA95" w14:textId="4757EBC8" w:rsidR="00B16900" w:rsidDel="00673120" w:rsidRDefault="00B16900" w:rsidP="00B932C6">
      <w:pPr>
        <w:rPr>
          <w:del w:id="1453" w:author="Timm Lehmberg" w:date="2016-10-31T10:35:00Z"/>
          <w:lang w:val="en-GB"/>
        </w:rPr>
      </w:pPr>
    </w:p>
    <w:p w14:paraId="7BE0643C" w14:textId="12FD3D90" w:rsidR="00B16900" w:rsidDel="00673120" w:rsidRDefault="00766D1E">
      <w:pPr>
        <w:rPr>
          <w:del w:id="1454" w:author="Timm Lehmberg" w:date="2016-10-31T10:35:00Z"/>
          <w:lang w:val="en-GB"/>
        </w:rPr>
        <w:pPrChange w:id="1455" w:author="Timm Lehmberg" w:date="2016-10-31T10:35:00Z">
          <w:pPr>
            <w:jc w:val="center"/>
          </w:pPr>
        </w:pPrChange>
      </w:pPr>
      <w:del w:id="1456" w:author="Timm Lehmberg" w:date="2016-10-31T10:35:00Z">
        <w:r w:rsidDel="00673120">
          <w:rPr>
            <w:noProof/>
          </w:rPr>
          <w:drawing>
            <wp:inline distT="0" distB="0" distL="0" distR="0" wp14:anchorId="0653A32E" wp14:editId="306254B2">
              <wp:extent cx="3028950" cy="2990850"/>
              <wp:effectExtent l="0" t="0" r="0" b="0"/>
              <wp:docPr id="39" name="Bild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28950" cy="2990850"/>
                      </a:xfrm>
                      <a:prstGeom prst="rect">
                        <a:avLst/>
                      </a:prstGeom>
                      <a:noFill/>
                      <a:ln>
                        <a:noFill/>
                      </a:ln>
                    </pic:spPr>
                  </pic:pic>
                </a:graphicData>
              </a:graphic>
            </wp:inline>
          </w:drawing>
        </w:r>
      </w:del>
    </w:p>
    <w:p w14:paraId="6A725764" w14:textId="77777777" w:rsidR="00B16900" w:rsidRDefault="00B16900" w:rsidP="00B16900">
      <w:pPr>
        <w:jc w:val="center"/>
        <w:rPr>
          <w:lang w:val="en-GB"/>
        </w:rPr>
      </w:pPr>
    </w:p>
    <w:p w14:paraId="3F8F9270" w14:textId="77777777" w:rsidR="00B16900" w:rsidRDefault="00B16900" w:rsidP="00B16900">
      <w:pPr>
        <w:jc w:val="both"/>
        <w:rPr>
          <w:lang w:val="en-GB"/>
        </w:rPr>
      </w:pPr>
      <w:r>
        <w:rPr>
          <w:lang w:val="en-GB"/>
        </w:rPr>
        <w:t xml:space="preserve">Enter a name for your analysis column in the </w:t>
      </w:r>
      <w:r w:rsidRPr="00D45B34">
        <w:rPr>
          <w:rStyle w:val="Menufunction"/>
          <w:szCs w:val="20"/>
          <w:lang w:val="en-US" w:eastAsia="en-US"/>
          <w:rPrChange w:id="1457" w:author="Karolina Kaminska" w:date="2016-10-19T12:20:00Z">
            <w:rPr>
              <w:rStyle w:val="Bedienungselement"/>
            </w:rPr>
          </w:rPrChange>
        </w:rPr>
        <w:t>Analysis name</w:t>
      </w:r>
      <w:r>
        <w:rPr>
          <w:lang w:val="en-GB"/>
        </w:rPr>
        <w:t xml:space="preserve"> field. Under </w:t>
      </w:r>
      <w:r w:rsidRPr="00D45B34">
        <w:rPr>
          <w:rStyle w:val="Menufunction"/>
          <w:szCs w:val="20"/>
          <w:lang w:val="en-US" w:eastAsia="en-US"/>
          <w:rPrChange w:id="1458" w:author="Karolina Kaminska" w:date="2016-10-19T12:20:00Z">
            <w:rPr>
              <w:rStyle w:val="Bedienungselement"/>
            </w:rPr>
          </w:rPrChange>
        </w:rPr>
        <w:t>Analysis type</w:t>
      </w:r>
      <w:r>
        <w:rPr>
          <w:lang w:val="en-GB"/>
        </w:rPr>
        <w:t>,</w:t>
      </w:r>
      <w:r w:rsidR="00B006FE">
        <w:rPr>
          <w:lang w:val="en-GB"/>
        </w:rPr>
        <w:t xml:space="preserve"> </w:t>
      </w:r>
      <w:r>
        <w:rPr>
          <w:lang w:val="en-GB"/>
        </w:rPr>
        <w:t>you can choose between three types of analyses:</w:t>
      </w:r>
    </w:p>
    <w:p w14:paraId="01F196E0" w14:textId="77777777" w:rsidR="00B16900" w:rsidRDefault="00B006FE" w:rsidP="00B16900">
      <w:pPr>
        <w:numPr>
          <w:ilvl w:val="0"/>
          <w:numId w:val="12"/>
        </w:numPr>
        <w:jc w:val="both"/>
        <w:rPr>
          <w:lang w:val="en-GB"/>
        </w:rPr>
      </w:pPr>
      <w:r>
        <w:rPr>
          <w:lang w:val="en-GB"/>
        </w:rPr>
        <w:t xml:space="preserve">A </w:t>
      </w:r>
      <w:r w:rsidRPr="00D45B34">
        <w:rPr>
          <w:rStyle w:val="Menufunction"/>
          <w:szCs w:val="20"/>
          <w:lang w:val="en-US" w:eastAsia="en-US"/>
          <w:rPrChange w:id="1459" w:author="Karolina Kaminska" w:date="2016-10-19T12:20:00Z">
            <w:rPr>
              <w:rStyle w:val="Bedienungselement"/>
            </w:rPr>
          </w:rPrChange>
        </w:rPr>
        <w:t>Free</w:t>
      </w:r>
      <w:r>
        <w:rPr>
          <w:lang w:val="en-GB"/>
        </w:rPr>
        <w:t xml:space="preserve"> analysis lets you enter an arbitrary text. This can be useful, for instance, for making free comments on individual search results.</w:t>
      </w:r>
    </w:p>
    <w:p w14:paraId="2C35CE17" w14:textId="77777777" w:rsidR="00B006FE" w:rsidRDefault="00B006FE" w:rsidP="00B16900">
      <w:pPr>
        <w:numPr>
          <w:ilvl w:val="0"/>
          <w:numId w:val="12"/>
        </w:numPr>
        <w:jc w:val="both"/>
        <w:rPr>
          <w:lang w:val="en-GB"/>
        </w:rPr>
      </w:pPr>
      <w:r>
        <w:rPr>
          <w:lang w:val="en-GB"/>
        </w:rPr>
        <w:t xml:space="preserve">A </w:t>
      </w:r>
      <w:r w:rsidRPr="00D45B34">
        <w:rPr>
          <w:rStyle w:val="Menufunction"/>
          <w:szCs w:val="20"/>
          <w:lang w:val="en-US" w:eastAsia="en-US"/>
          <w:rPrChange w:id="1460" w:author="Karolina Kaminska" w:date="2016-10-19T12:20:00Z">
            <w:rPr>
              <w:rStyle w:val="Bedienungselement"/>
            </w:rPr>
          </w:rPrChange>
        </w:rPr>
        <w:t>Closed category list</w:t>
      </w:r>
      <w:r>
        <w:rPr>
          <w:lang w:val="en-GB"/>
        </w:rPr>
        <w:t xml:space="preserve"> analysis lets you choose from a predefined set of categories. Enter the </w:t>
      </w:r>
      <w:del w:id="1461" w:author="Karolina Kaminska" w:date="2016-10-19T13:02:00Z">
        <w:r w:rsidDel="00D46F5A">
          <w:rPr>
            <w:lang w:val="en-GB"/>
          </w:rPr>
          <w:delText xml:space="preserve"> </w:delText>
        </w:r>
      </w:del>
      <w:r>
        <w:rPr>
          <w:lang w:val="en-GB"/>
        </w:rPr>
        <w:t>list of categories into the provided text field, separating individual categories with a comma.</w:t>
      </w:r>
    </w:p>
    <w:p w14:paraId="27302379" w14:textId="77777777" w:rsidR="00B006FE" w:rsidRDefault="00B006FE" w:rsidP="00B16900">
      <w:pPr>
        <w:numPr>
          <w:ilvl w:val="0"/>
          <w:numId w:val="12"/>
        </w:numPr>
        <w:jc w:val="both"/>
        <w:rPr>
          <w:lang w:val="en-GB"/>
        </w:rPr>
      </w:pPr>
      <w:r>
        <w:rPr>
          <w:lang w:val="en-GB"/>
        </w:rPr>
        <w:t xml:space="preserve">A </w:t>
      </w:r>
      <w:r w:rsidRPr="00D45B34">
        <w:rPr>
          <w:rStyle w:val="Menufunction"/>
          <w:szCs w:val="20"/>
          <w:lang w:val="en-US" w:eastAsia="en-US"/>
          <w:rPrChange w:id="1462" w:author="Karolina Kaminska" w:date="2016-10-19T12:20:00Z">
            <w:rPr>
              <w:rStyle w:val="Bedienungselement"/>
            </w:rPr>
          </w:rPrChange>
        </w:rPr>
        <w:t>Binary</w:t>
      </w:r>
      <w:r>
        <w:rPr>
          <w:lang w:val="en-GB"/>
        </w:rPr>
        <w:t xml:space="preserve"> analysis lets you tick or untick a check box for each search result. This can be useful, for instance, to manually distinguish relevant from irrelevant search results.</w:t>
      </w:r>
    </w:p>
    <w:p w14:paraId="7CCD9EA3" w14:textId="77777777" w:rsidR="001478FC" w:rsidRDefault="001478FC" w:rsidP="001478FC">
      <w:pPr>
        <w:jc w:val="both"/>
        <w:rPr>
          <w:lang w:val="en-GB"/>
        </w:rPr>
      </w:pPr>
    </w:p>
    <w:p w14:paraId="774BD091" w14:textId="77777777" w:rsidR="001478FC" w:rsidDel="00E61C13" w:rsidRDefault="001478FC" w:rsidP="001478FC">
      <w:pPr>
        <w:jc w:val="both"/>
        <w:rPr>
          <w:ins w:id="1463" w:author="Karolina Kaminska" w:date="2016-10-19T17:59:00Z"/>
          <w:del w:id="1464" w:author="Timm Lehmberg" w:date="2016-10-31T10:58:00Z"/>
          <w:lang w:val="en-GB"/>
        </w:rPr>
      </w:pPr>
      <w:r>
        <w:rPr>
          <w:lang w:val="en-GB"/>
        </w:rPr>
        <w:t>When you close the dialog by clicking on OK, an additional column in the KWIC concordance will be created in which you can carry out your analysis:</w:t>
      </w:r>
    </w:p>
    <w:p w14:paraId="328D4689" w14:textId="532CA066" w:rsidR="00044D13" w:rsidRDefault="00044D13">
      <w:pPr>
        <w:jc w:val="both"/>
        <w:rPr>
          <w:ins w:id="1465" w:author="Karolina Kaminska" w:date="2016-10-19T17:59:00Z"/>
          <w:lang w:val="en-GB"/>
        </w:rPr>
        <w:pPrChange w:id="1466" w:author="Timm Lehmberg" w:date="2016-10-31T10:58:00Z">
          <w:pPr/>
        </w:pPrChange>
      </w:pPr>
      <w:ins w:id="1467" w:author="Karolina Kaminska" w:date="2016-10-19T17:59:00Z">
        <w:del w:id="1468" w:author="Timm Lehmberg" w:date="2016-10-31T10:58:00Z">
          <w:r w:rsidRPr="001655D2" w:rsidDel="00E61C13">
            <w:rPr>
              <w:lang w:val="en-GB"/>
            </w:rPr>
            <w:delText>***SCRE</w:delText>
          </w:r>
          <w:r w:rsidDel="00E61C13">
            <w:rPr>
              <w:lang w:val="en-GB"/>
            </w:rPr>
            <w:delText>ENSHOT</w:delText>
          </w:r>
        </w:del>
      </w:ins>
    </w:p>
    <w:p w14:paraId="685580AC" w14:textId="77777777" w:rsidR="00E61C13" w:rsidRDefault="00E61C13" w:rsidP="001478FC">
      <w:pPr>
        <w:jc w:val="both"/>
        <w:rPr>
          <w:ins w:id="1469" w:author="Timm Lehmberg" w:date="2016-10-31T10:56:00Z"/>
          <w:lang w:val="en-GB"/>
        </w:rPr>
      </w:pPr>
    </w:p>
    <w:p w14:paraId="70D7B2FC" w14:textId="4097BB02" w:rsidR="00044D13" w:rsidRDefault="00E61C13" w:rsidP="001478FC">
      <w:pPr>
        <w:jc w:val="both"/>
        <w:rPr>
          <w:lang w:val="en-GB"/>
        </w:rPr>
      </w:pPr>
      <w:r>
        <w:rPr>
          <w:noProof/>
        </w:rPr>
        <mc:AlternateContent>
          <mc:Choice Requires="wps">
            <w:drawing>
              <wp:anchor distT="0" distB="0" distL="114300" distR="114300" simplePos="0" relativeHeight="251689472" behindDoc="0" locked="0" layoutInCell="1" allowOverlap="1" wp14:anchorId="2E28D196" wp14:editId="63728084">
                <wp:simplePos x="0" y="0"/>
                <wp:positionH relativeFrom="column">
                  <wp:posOffset>4211847</wp:posOffset>
                </wp:positionH>
                <wp:positionV relativeFrom="paragraph">
                  <wp:posOffset>1414708</wp:posOffset>
                </wp:positionV>
                <wp:extent cx="1143000" cy="342900"/>
                <wp:effectExtent l="9525" t="9525" r="9525" b="9525"/>
                <wp:wrapNone/>
                <wp:docPr id="61"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42900"/>
                        </a:xfrm>
                        <a:prstGeom prst="rect">
                          <a:avLst/>
                        </a:prstGeom>
                        <a:solidFill>
                          <a:srgbClr val="FFFFFF"/>
                        </a:solidFill>
                        <a:ln w="9525">
                          <a:solidFill>
                            <a:srgbClr val="000000"/>
                          </a:solidFill>
                          <a:miter lim="800000"/>
                          <a:headEnd/>
                          <a:tailEnd/>
                        </a:ln>
                      </wps:spPr>
                      <wps:txbx>
                        <w:txbxContent>
                          <w:p w14:paraId="4B6AAE1E" w14:textId="77777777" w:rsidR="00E24B85" w:rsidRPr="002A7113" w:rsidRDefault="00E24B85" w:rsidP="001478FC">
                            <w:pPr>
                              <w:rPr>
                                <w:lang w:val="en-GB"/>
                              </w:rPr>
                            </w:pPr>
                            <w:r>
                              <w:rPr>
                                <w:lang w:val="en-GB"/>
                              </w:rPr>
                              <w:t>Analysis column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28D196" id="Text Box 23" o:spid="_x0000_s1042" type="#_x0000_t202" style="position:absolute;left:0;text-align:left;margin-left:331.65pt;margin-top:111.4pt;width:90pt;height:27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">
                <v:textbox>
                  <w:txbxContent>
                    <w:p w14:paraId="4B6AAE1E" w14:textId="77777777" w:rsidR="00E24B85" w:rsidRPr="002A7113" w:rsidRDefault="00E24B85" w:rsidP="001478FC">
                      <w:pPr>
                        <w:rPr>
                          <w:lang w:val="en-GB"/>
                        </w:rPr>
                      </w:pPr>
                      <w:r>
                        <w:rPr>
                          <w:lang w:val="en-GB"/>
                        </w:rPr>
                        <w:t>Analysis column</w:t>
                      </w:r>
                    </w:p>
                  </w:txbxContent>
                </v:textbox>
              </v:shape>
            </w:pict>
          </mc:Fallback>
        </mc:AlternateContent>
      </w:r>
      <w:r>
        <w:rPr>
          <w:noProof/>
        </w:rPr>
        <mc:AlternateContent>
          <mc:Choice Requires="wps">
            <w:drawing>
              <wp:anchor distT="0" distB="0" distL="114300" distR="114300" simplePos="0" relativeHeight="251629056" behindDoc="0" locked="0" layoutInCell="1" allowOverlap="1" wp14:anchorId="0050BEA4" wp14:editId="2692ED0F">
                <wp:simplePos x="0" y="0"/>
                <wp:positionH relativeFrom="column">
                  <wp:posOffset>4283015</wp:posOffset>
                </wp:positionH>
                <wp:positionV relativeFrom="paragraph">
                  <wp:posOffset>1043773</wp:posOffset>
                </wp:positionV>
                <wp:extent cx="342900" cy="457200"/>
                <wp:effectExtent l="114300" t="95250" r="28575" b="28575"/>
                <wp:wrapNone/>
                <wp:docPr id="60"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42900" cy="45720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E02FBE" id="Line 24" o:spid="_x0000_s1026" style="position:absolute;flip:x y;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7.25pt,82.2pt" to="364.25pt,1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" strokecolor="red" strokeweight="4.5pt">
                <v:stroke endarrow="block"/>
              </v:line>
            </w:pict>
          </mc:Fallback>
        </mc:AlternateContent>
      </w:r>
      <w:ins w:id="1470" w:author="Timm Lehmberg" w:date="2016-10-31T10:55:00Z">
        <w:r w:rsidR="00FA0635" w:rsidRPr="00FA0635">
          <w:rPr>
            <w:noProof/>
          </w:rPr>
          <w:drawing>
            <wp:inline distT="0" distB="0" distL="0" distR="0" wp14:anchorId="19174AAD" wp14:editId="11EDAACF">
              <wp:extent cx="5098211" cy="2228058"/>
              <wp:effectExtent l="0" t="0" r="7620" b="1270"/>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28721"/>
                      <a:stretch/>
                    </pic:blipFill>
                    <pic:spPr bwMode="auto">
                      <a:xfrm>
                        <a:off x="0" y="0"/>
                        <a:ext cx="5120926" cy="2237985"/>
                      </a:xfrm>
                      <a:prstGeom prst="rect">
                        <a:avLst/>
                      </a:prstGeom>
                      <a:ln>
                        <a:noFill/>
                      </a:ln>
                      <a:extLst>
                        <a:ext uri="{53640926-AAD7-44D8-BBD7-CCE9431645EC}">
                          <a14:shadowObscured xmlns:a14="http://schemas.microsoft.com/office/drawing/2010/main"/>
                        </a:ext>
                      </a:extLst>
                    </pic:spPr>
                  </pic:pic>
                </a:graphicData>
              </a:graphic>
            </wp:inline>
          </w:drawing>
        </w:r>
      </w:ins>
    </w:p>
    <w:p w14:paraId="1DFA56C0" w14:textId="3AB946A8" w:rsidR="002A7113" w:rsidDel="00E61C13" w:rsidRDefault="00766D1E" w:rsidP="001478FC">
      <w:pPr>
        <w:jc w:val="center"/>
        <w:rPr>
          <w:del w:id="1471" w:author="Timm Lehmberg" w:date="2016-10-31T10:56:00Z"/>
          <w:lang w:val="en-GB"/>
        </w:rPr>
      </w:pPr>
      <w:del w:id="1472" w:author="Timm Lehmberg" w:date="2016-10-31T10:56:00Z">
        <w:r w:rsidDel="00E61C13">
          <w:rPr>
            <w:noProof/>
          </w:rPr>
          <w:drawing>
            <wp:inline distT="0" distB="0" distL="0" distR="0" wp14:anchorId="1A7C0A0B" wp14:editId="70D87AC9">
              <wp:extent cx="5762625" cy="1647825"/>
              <wp:effectExtent l="0" t="0" r="9525" b="9525"/>
              <wp:docPr id="40" name="Bild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2625" cy="1647825"/>
                      </a:xfrm>
                      <a:prstGeom prst="rect">
                        <a:avLst/>
                      </a:prstGeom>
                      <a:noFill/>
                      <a:ln>
                        <a:noFill/>
                      </a:ln>
                    </pic:spPr>
                  </pic:pic>
                </a:graphicData>
              </a:graphic>
            </wp:inline>
          </w:drawing>
        </w:r>
      </w:del>
    </w:p>
    <w:p w14:paraId="27DEB820" w14:textId="77777777" w:rsidR="001478FC" w:rsidRDefault="001478FC">
      <w:pPr>
        <w:jc w:val="center"/>
        <w:rPr>
          <w:lang w:val="en-GB"/>
        </w:rPr>
        <w:pPrChange w:id="1473" w:author="Timm Lehmberg" w:date="2016-10-31T10:56:00Z">
          <w:pPr/>
        </w:pPrChange>
      </w:pPr>
    </w:p>
    <w:p w14:paraId="264A7C31" w14:textId="77777777" w:rsidR="001478FC" w:rsidDel="00CF2CE7" w:rsidRDefault="00FF05D1" w:rsidP="00B932C6">
      <w:pPr>
        <w:rPr>
          <w:del w:id="1474" w:author="Anne Ferger" w:date="2016-11-01T11:34:00Z"/>
          <w:lang w:val="en-GB"/>
        </w:rPr>
      </w:pPr>
      <w:r>
        <w:rPr>
          <w:lang w:val="en-GB"/>
        </w:rPr>
        <w:t>Analysis columns can be sorted and filtered just like the other columns of the KWIC concordance.</w:t>
      </w:r>
    </w:p>
    <w:p w14:paraId="3BDDDC46" w14:textId="77777777" w:rsidR="00CF2CE7" w:rsidRDefault="00CF2CE7">
      <w:pPr>
        <w:rPr>
          <w:ins w:id="1475" w:author="Anne Ferger" w:date="2016-11-01T11:42:00Z"/>
          <w:lang w:val="en-GB"/>
        </w:rPr>
        <w:pPrChange w:id="1476" w:author="Anne Ferger" w:date="2016-11-01T11:34:00Z">
          <w:pPr>
            <w:pStyle w:val="berschrift1"/>
          </w:pPr>
        </w:pPrChange>
      </w:pPr>
    </w:p>
    <w:p w14:paraId="3521CB11" w14:textId="4E7528F0" w:rsidR="00D871D0" w:rsidRDefault="00CF2CE7" w:rsidP="00B932C6">
      <w:pPr>
        <w:rPr>
          <w:ins w:id="1477" w:author="Anne Ferger" w:date="2016-11-01T11:45:00Z"/>
          <w:lang w:val="en-GB"/>
        </w:rPr>
      </w:pPr>
      <w:ins w:id="1478" w:author="Anne Ferger" w:date="2016-11-01T11:42:00Z">
        <w:r w:rsidRPr="00CF2CE7">
          <w:rPr>
            <w:lang w:val="en-GB"/>
          </w:rPr>
          <w:t>To e</w:t>
        </w:r>
      </w:ins>
      <w:ins w:id="1479" w:author="Anne Ferger" w:date="2016-11-01T11:34:00Z">
        <w:r w:rsidR="00D871D0" w:rsidRPr="00CF2CE7">
          <w:rPr>
            <w:lang w:val="en-GB"/>
          </w:rPr>
          <w:t>dit, remove</w:t>
        </w:r>
      </w:ins>
      <w:ins w:id="1480" w:author="Anne Ferger" w:date="2016-11-01T11:42:00Z">
        <w:r w:rsidRPr="00CF2CE7">
          <w:rPr>
            <w:lang w:val="en-GB"/>
            <w:rPrChange w:id="1481" w:author="Anne Ferger" w:date="2016-11-01T11:43:00Z">
              <w:rPr>
                <w:highlight w:val="yellow"/>
                <w:lang w:val="en-GB"/>
              </w:rPr>
            </w:rPrChange>
          </w:rPr>
          <w:t xml:space="preserve"> and</w:t>
        </w:r>
      </w:ins>
      <w:ins w:id="1482" w:author="Anne Ferger" w:date="2016-11-01T11:34:00Z">
        <w:r w:rsidR="00D871D0" w:rsidRPr="00CF2CE7">
          <w:rPr>
            <w:lang w:val="en-GB"/>
          </w:rPr>
          <w:t xml:space="preserve"> calculate analysis</w:t>
        </w:r>
      </w:ins>
      <w:ins w:id="1483" w:author="Anne Ferger" w:date="2016-11-01T11:44:00Z">
        <w:r>
          <w:rPr>
            <w:lang w:val="en-GB"/>
          </w:rPr>
          <w:t xml:space="preserve"> columns</w:t>
        </w:r>
      </w:ins>
      <w:ins w:id="1484" w:author="Anne Ferger" w:date="2016-11-01T11:42:00Z">
        <w:r w:rsidRPr="00CF2CE7">
          <w:rPr>
            <w:lang w:val="en-GB"/>
          </w:rPr>
          <w:t xml:space="preserve"> right click on the </w:t>
        </w:r>
      </w:ins>
      <w:ins w:id="1485" w:author="Anne Ferger" w:date="2016-11-01T11:43:00Z">
        <w:r w:rsidRPr="00CF2CE7">
          <w:rPr>
            <w:lang w:val="en-GB"/>
          </w:rPr>
          <w:t>desired column.</w:t>
        </w:r>
        <w:r>
          <w:rPr>
            <w:lang w:val="en-GB"/>
          </w:rPr>
          <w:t xml:space="preserve"> </w:t>
        </w:r>
      </w:ins>
      <w:ins w:id="1486" w:author="Anne Ferger" w:date="2016-11-01T11:44:00Z">
        <w:r>
          <w:rPr>
            <w:lang w:val="en-GB"/>
          </w:rPr>
          <w:t xml:space="preserve">You can change the type of the analysis via edit. </w:t>
        </w:r>
      </w:ins>
    </w:p>
    <w:p w14:paraId="30E2D44C" w14:textId="40B647C0" w:rsidR="00CF2CE7" w:rsidRDefault="00CF2CE7" w:rsidP="00B932C6">
      <w:pPr>
        <w:rPr>
          <w:ins w:id="1487" w:author="Anne Ferger" w:date="2016-11-01T11:45:00Z"/>
          <w:lang w:val="en-GB"/>
        </w:rPr>
      </w:pPr>
      <w:ins w:id="1488" w:author="Anne Ferger" w:date="2016-11-01T11:46:00Z">
        <w:r>
          <w:rPr>
            <w:lang w:val="en-GB"/>
          </w:rPr>
          <w:t xml:space="preserve">If you click on calculate </w:t>
        </w:r>
      </w:ins>
      <w:ins w:id="1489" w:author="Anne Ferger" w:date="2016-11-01T11:54:00Z">
        <w:r w:rsidR="009C7B59">
          <w:rPr>
            <w:lang w:val="en-GB"/>
          </w:rPr>
          <w:t>analysis, the following window opens:</w:t>
        </w:r>
      </w:ins>
    </w:p>
    <w:p w14:paraId="7FB06037" w14:textId="3F22B7F5" w:rsidR="00CF2CE7" w:rsidRDefault="009C7B59" w:rsidP="00B932C6">
      <w:pPr>
        <w:rPr>
          <w:ins w:id="1490" w:author="Anne Ferger" w:date="2016-11-01T11:34:00Z"/>
          <w:lang w:val="en-GB"/>
        </w:rPr>
      </w:pPr>
      <w:ins w:id="1491" w:author="Anne Ferger" w:date="2016-11-01T11:54:00Z">
        <w:r w:rsidRPr="009C7B59">
          <w:rPr>
            <w:noProof/>
          </w:rPr>
          <w:drawing>
            <wp:inline distT="0" distB="0" distL="0" distR="0" wp14:anchorId="31F80C85" wp14:editId="1B41745D">
              <wp:extent cx="3946802" cy="680483"/>
              <wp:effectExtent l="0" t="0" r="0" b="5715"/>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951641" cy="681317"/>
                      </a:xfrm>
                      <a:prstGeom prst="rect">
                        <a:avLst/>
                      </a:prstGeom>
                    </pic:spPr>
                  </pic:pic>
                </a:graphicData>
              </a:graphic>
            </wp:inline>
          </w:drawing>
        </w:r>
      </w:ins>
    </w:p>
    <w:p w14:paraId="128B321B" w14:textId="0796F5CE" w:rsidR="00FF05D1" w:rsidDel="0077683C" w:rsidRDefault="009C7B59" w:rsidP="00B932C6">
      <w:pPr>
        <w:rPr>
          <w:del w:id="1492" w:author="Timm Lehmberg" w:date="2016-10-31T10:59:00Z"/>
          <w:lang w:val="en-GB"/>
        </w:rPr>
      </w:pPr>
      <w:ins w:id="1493" w:author="Anne Ferger" w:date="2016-11-01T11:54:00Z">
        <w:r>
          <w:rPr>
            <w:lang w:val="en-GB"/>
          </w:rPr>
          <w:t xml:space="preserve">You can use this function to calculate the age of a speaker at the time of a recording, for example. </w:t>
        </w:r>
      </w:ins>
    </w:p>
    <w:p w14:paraId="010DE22C" w14:textId="77777777" w:rsidR="00FF05D1" w:rsidRDefault="00FF05D1">
      <w:pPr>
        <w:rPr>
          <w:b/>
          <w:bCs/>
          <w:lang w:val="en-GB"/>
        </w:rPr>
        <w:sectPr w:rsidR="00FF05D1">
          <w:pgSz w:w="11906" w:h="16838"/>
          <w:pgMar w:top="1417" w:right="1417" w:bottom="1134" w:left="1417" w:header="708" w:footer="708" w:gutter="0"/>
          <w:cols w:space="708"/>
          <w:docGrid w:linePitch="360"/>
        </w:sectPr>
        <w:pPrChange w:id="1494" w:author="Anne Ferger" w:date="2016-11-01T11:34:00Z">
          <w:pPr>
            <w:pStyle w:val="berschrift1"/>
          </w:pPr>
        </w:pPrChange>
      </w:pPr>
    </w:p>
    <w:p w14:paraId="4F409889" w14:textId="4FAF1885" w:rsidR="00CF37A4" w:rsidRDefault="00CF37A4" w:rsidP="00FF05D1">
      <w:pPr>
        <w:pStyle w:val="berschrift1"/>
        <w:rPr>
          <w:ins w:id="1495" w:author="Anne Ferger" w:date="2016-11-01T14:17:00Z"/>
          <w:lang w:val="en-GB"/>
        </w:rPr>
      </w:pPr>
      <w:bookmarkStart w:id="1496" w:name="_6._FILTERING_SEARCH"/>
      <w:bookmarkStart w:id="1497" w:name="_Toc468802734"/>
      <w:bookmarkEnd w:id="1496"/>
      <w:ins w:id="1498" w:author="Anne Ferger" w:date="2016-11-01T13:20:00Z">
        <w:r>
          <w:rPr>
            <w:lang w:val="en-GB"/>
          </w:rPr>
          <w:t>6. ADD</w:t>
        </w:r>
      </w:ins>
      <w:ins w:id="1499" w:author="Anne Ferger" w:date="2016-11-01T14:35:00Z">
        <w:r w:rsidR="005E0CA4">
          <w:rPr>
            <w:lang w:val="en-GB"/>
          </w:rPr>
          <w:t>ING</w:t>
        </w:r>
      </w:ins>
      <w:ins w:id="1500" w:author="Anne Ferger" w:date="2016-11-01T13:20:00Z">
        <w:r>
          <w:rPr>
            <w:lang w:val="en-GB"/>
          </w:rPr>
          <w:t xml:space="preserve"> A</w:t>
        </w:r>
      </w:ins>
      <w:ins w:id="1501" w:author="Anne Ferger" w:date="2016-11-01T13:21:00Z">
        <w:r>
          <w:rPr>
            <w:lang w:val="en-GB"/>
          </w:rPr>
          <w:t>NNOTATION COLUMNS</w:t>
        </w:r>
      </w:ins>
      <w:bookmarkEnd w:id="1497"/>
    </w:p>
    <w:p w14:paraId="61BB5585" w14:textId="77777777" w:rsidR="006E7990" w:rsidRDefault="006E7990">
      <w:pPr>
        <w:rPr>
          <w:ins w:id="1502" w:author="Anne Ferger" w:date="2016-11-01T14:17:00Z"/>
          <w:lang w:val="en-GB"/>
        </w:rPr>
        <w:pPrChange w:id="1503" w:author="Anne Ferger" w:date="2016-11-01T14:17:00Z">
          <w:pPr>
            <w:pStyle w:val="berschrift1"/>
          </w:pPr>
        </w:pPrChange>
      </w:pPr>
    </w:p>
    <w:p w14:paraId="253FFC88" w14:textId="61F1F639" w:rsidR="006E7990" w:rsidRDefault="006E7990">
      <w:pPr>
        <w:rPr>
          <w:ins w:id="1504" w:author="Anne Ferger" w:date="2016-11-01T14:36:00Z"/>
          <w:lang w:val="en-GB"/>
        </w:rPr>
        <w:pPrChange w:id="1505" w:author="Anne Ferger" w:date="2016-11-01T14:17:00Z">
          <w:pPr>
            <w:pStyle w:val="berschrift1"/>
          </w:pPr>
        </w:pPrChange>
      </w:pPr>
      <w:ins w:id="1506" w:author="Anne Ferger" w:date="2016-11-01T14:17:00Z">
        <w:r>
          <w:rPr>
            <w:lang w:val="en-GB"/>
          </w:rPr>
          <w:t>Another</w:t>
        </w:r>
        <w:r w:rsidR="00F134ED">
          <w:rPr>
            <w:lang w:val="en-GB"/>
          </w:rPr>
          <w:t xml:space="preserve"> possibility</w:t>
        </w:r>
      </w:ins>
      <w:ins w:id="1507" w:author="Anne Ferger" w:date="2016-11-01T14:19:00Z">
        <w:r w:rsidR="00F134ED">
          <w:rPr>
            <w:lang w:val="en-GB"/>
          </w:rPr>
          <w:t xml:space="preserve"> to add </w:t>
        </w:r>
      </w:ins>
      <w:ins w:id="1508" w:author="Anne Ferger" w:date="2016-11-01T14:17:00Z">
        <w:r>
          <w:rPr>
            <w:lang w:val="en-GB"/>
          </w:rPr>
          <w:t xml:space="preserve">more information </w:t>
        </w:r>
      </w:ins>
      <w:ins w:id="1509" w:author="Anne Ferger" w:date="2016-11-01T14:18:00Z">
        <w:r w:rsidR="00F134ED">
          <w:rPr>
            <w:lang w:val="en-GB"/>
          </w:rPr>
          <w:t>to your</w:t>
        </w:r>
      </w:ins>
      <w:ins w:id="1510" w:author="Anne Ferger" w:date="2016-11-01T14:17:00Z">
        <w:r>
          <w:rPr>
            <w:lang w:val="en-GB"/>
          </w:rPr>
          <w:t xml:space="preserve"> </w:t>
        </w:r>
      </w:ins>
      <w:ins w:id="1511" w:author="Anne Ferger" w:date="2016-11-01T14:19:00Z">
        <w:r w:rsidR="00F134ED">
          <w:rPr>
            <w:lang w:val="en-GB"/>
          </w:rPr>
          <w:t xml:space="preserve">search </w:t>
        </w:r>
      </w:ins>
      <w:ins w:id="1512" w:author="Anne Ferger" w:date="2016-11-01T14:17:00Z">
        <w:r>
          <w:rPr>
            <w:lang w:val="en-GB"/>
          </w:rPr>
          <w:t xml:space="preserve">results is </w:t>
        </w:r>
      </w:ins>
      <w:ins w:id="1513" w:author="Anne Ferger" w:date="2016-11-01T14:19:00Z">
        <w:r w:rsidR="005E0CA4">
          <w:rPr>
            <w:lang w:val="en-GB"/>
          </w:rPr>
          <w:t>to add annotations</w:t>
        </w:r>
        <w:r w:rsidR="00B33B18">
          <w:rPr>
            <w:lang w:val="en-GB"/>
          </w:rPr>
          <w:t xml:space="preserve"> that were made in the corpus. </w:t>
        </w:r>
      </w:ins>
      <w:ins w:id="1514" w:author="Anne Ferger" w:date="2016-11-01T14:36:00Z">
        <w:r w:rsidR="005E0CA4">
          <w:rPr>
            <w:lang w:val="en-GB"/>
          </w:rPr>
          <w:t xml:space="preserve">To do so, click the </w:t>
        </w:r>
        <w:r w:rsidR="005E0CA4" w:rsidRPr="00E24B85">
          <w:rPr>
            <w:rStyle w:val="Menufunction"/>
            <w:lang w:val="en-US"/>
            <w:rPrChange w:id="1515" w:author="Timm Lehmberg" w:date="2016-11-07T09:34:00Z">
              <w:rPr>
                <w:lang w:val="en-GB"/>
              </w:rPr>
            </w:rPrChange>
          </w:rPr>
          <w:t>Columns</w:t>
        </w:r>
        <w:r w:rsidR="005E0CA4">
          <w:rPr>
            <w:lang w:val="en-GB"/>
          </w:rPr>
          <w:t xml:space="preserve"> button and choose </w:t>
        </w:r>
        <w:r w:rsidR="005E0CA4" w:rsidRPr="00E24B85">
          <w:rPr>
            <w:rStyle w:val="Menufunction"/>
            <w:lang w:val="en-US"/>
            <w:rPrChange w:id="1516" w:author="Timm Lehmberg" w:date="2016-11-07T09:34:00Z">
              <w:rPr>
                <w:lang w:val="en-GB"/>
              </w:rPr>
            </w:rPrChange>
          </w:rPr>
          <w:t>Add annotation…</w:t>
        </w:r>
        <w:r w:rsidR="005E0CA4">
          <w:rPr>
            <w:lang w:val="en-GB"/>
          </w:rPr>
          <w:t xml:space="preserve"> .</w:t>
        </w:r>
      </w:ins>
    </w:p>
    <w:p w14:paraId="0E274D92" w14:textId="05F33842" w:rsidR="005E0CA4" w:rsidRDefault="005E0CA4">
      <w:pPr>
        <w:rPr>
          <w:ins w:id="1517" w:author="Anne Ferger" w:date="2016-11-01T14:41:00Z"/>
          <w:lang w:val="en-GB"/>
        </w:rPr>
        <w:pPrChange w:id="1518" w:author="Anne Ferger" w:date="2016-11-01T14:17:00Z">
          <w:pPr>
            <w:pStyle w:val="berschrift1"/>
          </w:pPr>
        </w:pPrChange>
      </w:pPr>
      <w:ins w:id="1519" w:author="Anne Ferger" w:date="2016-11-01T14:37:00Z">
        <w:r>
          <w:rPr>
            <w:lang w:val="en-GB"/>
          </w:rPr>
          <w:t xml:space="preserve">In the Annotation category drop-down menu will be listed every annotation tier that exits in the corpus. </w:t>
        </w:r>
      </w:ins>
      <w:ins w:id="1520" w:author="Anne Ferger" w:date="2016-11-01T14:39:00Z">
        <w:r w:rsidR="009C4701">
          <w:rPr>
            <w:lang w:val="en-GB"/>
          </w:rPr>
          <w:t xml:space="preserve">Choose the </w:t>
        </w:r>
      </w:ins>
      <w:ins w:id="1521" w:author="Anne Ferger" w:date="2016-11-01T14:40:00Z">
        <w:r w:rsidR="009C4701">
          <w:rPr>
            <w:lang w:val="en-GB"/>
          </w:rPr>
          <w:t xml:space="preserve">desired category and select the </w:t>
        </w:r>
      </w:ins>
      <w:ins w:id="1522" w:author="Anne Ferger" w:date="2016-11-01T14:41:00Z">
        <w:r w:rsidR="009C4701">
          <w:rPr>
            <w:lang w:val="en-GB"/>
          </w:rPr>
          <w:t xml:space="preserve">appropriate Overlap type. </w:t>
        </w:r>
      </w:ins>
    </w:p>
    <w:p w14:paraId="5EC1E14A" w14:textId="5F7743A8" w:rsidR="009C4701" w:rsidRDefault="009C4701">
      <w:pPr>
        <w:jc w:val="center"/>
        <w:rPr>
          <w:ins w:id="1523" w:author="Anne Ferger" w:date="2016-11-01T14:43:00Z"/>
          <w:lang w:val="en-GB"/>
        </w:rPr>
        <w:pPrChange w:id="1524" w:author="Anne Ferger" w:date="2016-11-01T14:42:00Z">
          <w:pPr>
            <w:pStyle w:val="berschrift1"/>
          </w:pPr>
        </w:pPrChange>
      </w:pPr>
      <w:ins w:id="1525" w:author="Anne Ferger" w:date="2016-11-01T14:42:00Z">
        <w:r w:rsidRPr="009C4701">
          <w:rPr>
            <w:noProof/>
          </w:rPr>
          <w:drawing>
            <wp:inline distT="0" distB="0" distL="0" distR="0" wp14:anchorId="7D6B6BF4" wp14:editId="1D196D5F">
              <wp:extent cx="2486025" cy="2638425"/>
              <wp:effectExtent l="0" t="0" r="9525" b="9525"/>
              <wp:docPr id="290" name="Grafi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486025" cy="2638425"/>
                      </a:xfrm>
                      <a:prstGeom prst="rect">
                        <a:avLst/>
                      </a:prstGeom>
                    </pic:spPr>
                  </pic:pic>
                </a:graphicData>
              </a:graphic>
            </wp:inline>
          </w:drawing>
        </w:r>
      </w:ins>
    </w:p>
    <w:p w14:paraId="7385A768" w14:textId="66D6C582" w:rsidR="009C4701" w:rsidRPr="00715A90" w:rsidRDefault="009C4701">
      <w:pPr>
        <w:rPr>
          <w:ins w:id="1526" w:author="Anne Ferger" w:date="2016-11-01T13:21:00Z"/>
          <w:lang w:val="en-GB"/>
        </w:rPr>
        <w:pPrChange w:id="1527" w:author="Anne Ferger" w:date="2016-11-01T14:43:00Z">
          <w:pPr>
            <w:pStyle w:val="berschrift1"/>
          </w:pPr>
        </w:pPrChange>
      </w:pPr>
      <w:ins w:id="1528" w:author="Anne Ferger" w:date="2016-11-01T14:43:00Z">
        <w:r>
          <w:rPr>
            <w:lang w:val="en-GB"/>
          </w:rPr>
          <w:t>The Overlap type depends of the sort of the annotation</w:t>
        </w:r>
        <w:r w:rsidR="00977927">
          <w:rPr>
            <w:lang w:val="en-GB"/>
          </w:rPr>
          <w:t xml:space="preserve"> and the sort of the search results. </w:t>
        </w:r>
      </w:ins>
      <w:ins w:id="1529" w:author="Timm Lehmberg" w:date="2016-11-07T11:24:00Z">
        <w:r w:rsidR="00A64B96">
          <w:rPr>
            <w:lang w:val="en-GB"/>
          </w:rPr>
          <w:t>F</w:t>
        </w:r>
      </w:ins>
      <w:ins w:id="1530" w:author="Timm Lehmberg" w:date="2016-11-07T11:26:00Z">
        <w:r w:rsidR="00A64B96">
          <w:rPr>
            <w:lang w:val="en-GB"/>
          </w:rPr>
          <w:t>or example, i</w:t>
        </w:r>
      </w:ins>
      <w:ins w:id="1531" w:author="Timm Lehmberg" w:date="2016-11-07T11:24:00Z">
        <w:r w:rsidR="00CC0CF6">
          <w:rPr>
            <w:lang w:val="en-GB"/>
          </w:rPr>
          <w:t xml:space="preserve">f an annotation </w:t>
        </w:r>
      </w:ins>
      <w:ins w:id="1532" w:author="Timm Lehmberg" w:date="2016-11-07T11:25:00Z">
        <w:r w:rsidR="00CC0CF6">
          <w:rPr>
            <w:lang w:val="en-GB"/>
          </w:rPr>
          <w:t xml:space="preserve">corresponds to single words and your Search was to find single words, you should choose Exakt as overlap type. </w:t>
        </w:r>
      </w:ins>
      <w:ins w:id="1533" w:author="Anne Ferger" w:date="2016-11-01T14:43:00Z">
        <w:del w:id="1534" w:author="Timm Lehmberg" w:date="2016-11-07T11:24:00Z">
          <w:r w:rsidR="004F78F4" w:rsidDel="00CC0CF6">
            <w:rPr>
              <w:lang w:val="en-GB"/>
            </w:rPr>
            <w:delText>For exampl</w:delText>
          </w:r>
        </w:del>
      </w:ins>
      <w:ins w:id="1535" w:author="Anne Ferger" w:date="2016-11-01T14:44:00Z">
        <w:del w:id="1536" w:author="Timm Lehmberg" w:date="2016-11-07T11:24:00Z">
          <w:r w:rsidR="009058AD" w:rsidDel="00CC0CF6">
            <w:rPr>
              <w:lang w:val="en-GB"/>
            </w:rPr>
            <w:delText xml:space="preserve">e, </w:delText>
          </w:r>
        </w:del>
      </w:ins>
    </w:p>
    <w:p w14:paraId="7429FE35" w14:textId="0D2FF853" w:rsidR="00CF37A4" w:rsidRPr="00715A90" w:rsidDel="00A64B96" w:rsidRDefault="00CF37A4">
      <w:pPr>
        <w:rPr>
          <w:ins w:id="1537" w:author="Anne Ferger" w:date="2016-11-01T13:20:00Z"/>
          <w:del w:id="1538" w:author="Timm Lehmberg" w:date="2016-11-07T11:26:00Z"/>
          <w:lang w:val="en-GB"/>
        </w:rPr>
        <w:pPrChange w:id="1539" w:author="Anne Ferger" w:date="2016-11-01T13:21:00Z">
          <w:pPr>
            <w:pStyle w:val="berschrift1"/>
          </w:pPr>
        </w:pPrChange>
      </w:pPr>
      <w:ins w:id="1540" w:author="Anne Ferger" w:date="2016-11-01T13:21:00Z">
        <w:del w:id="1541" w:author="Timm Lehmberg" w:date="2016-11-07T11:26:00Z">
          <w:r w:rsidRPr="00CF37A4" w:rsidDel="00A64B96">
            <w:rPr>
              <w:highlight w:val="yellow"/>
              <w:lang w:val="en-GB"/>
              <w:rPrChange w:id="1542" w:author="Anne Ferger" w:date="2016-11-01T13:21:00Z">
                <w:rPr>
                  <w:lang w:val="en-GB"/>
                </w:rPr>
              </w:rPrChange>
            </w:rPr>
            <w:delText>***to do***</w:delText>
          </w:r>
        </w:del>
      </w:ins>
    </w:p>
    <w:p w14:paraId="0CAA537B" w14:textId="19322AEC" w:rsidR="00FF05D1" w:rsidRDefault="001F78C3" w:rsidP="00FF05D1">
      <w:pPr>
        <w:pStyle w:val="berschrift1"/>
        <w:rPr>
          <w:lang w:val="en-GB"/>
        </w:rPr>
      </w:pPr>
      <w:bookmarkStart w:id="1543" w:name="_Toc468802735"/>
      <w:del w:id="1544" w:author="Anne Ferger" w:date="2016-11-01T13:22:00Z">
        <w:r w:rsidDel="000038DB">
          <w:rPr>
            <w:lang w:val="en-GB"/>
          </w:rPr>
          <w:delText>6</w:delText>
        </w:r>
      </w:del>
      <w:ins w:id="1545" w:author="Anne Ferger" w:date="2016-11-01T13:22:00Z">
        <w:r w:rsidR="000038DB">
          <w:rPr>
            <w:lang w:val="en-GB"/>
          </w:rPr>
          <w:t>7</w:t>
        </w:r>
      </w:ins>
      <w:r w:rsidR="00FF05D1">
        <w:rPr>
          <w:lang w:val="en-GB"/>
        </w:rPr>
        <w:t>. FILTERING SEARCH RESULTS</w:t>
      </w:r>
      <w:bookmarkEnd w:id="1543"/>
    </w:p>
    <w:p w14:paraId="7D515093" w14:textId="77777777" w:rsidR="00FF05D1" w:rsidRDefault="00FF05D1" w:rsidP="00B932C6">
      <w:pPr>
        <w:rPr>
          <w:lang w:val="en-GB"/>
        </w:rPr>
      </w:pPr>
    </w:p>
    <w:p w14:paraId="338D1A44" w14:textId="77777777" w:rsidR="00FF05D1" w:rsidRDefault="00FF05D1" w:rsidP="00B932C6">
      <w:pPr>
        <w:rPr>
          <w:lang w:val="en-GB"/>
        </w:rPr>
      </w:pPr>
      <w:r>
        <w:rPr>
          <w:lang w:val="en-GB"/>
        </w:rPr>
        <w:t>Often, your list of search results contains some unwanted or irrelevant instances. In order to get rid of those you can have two options.</w:t>
      </w:r>
    </w:p>
    <w:p w14:paraId="47357280" w14:textId="77777777" w:rsidR="00FF05D1" w:rsidRDefault="00FF05D1" w:rsidP="00B932C6">
      <w:pPr>
        <w:rPr>
          <w:lang w:val="en-GB"/>
        </w:rPr>
      </w:pPr>
      <w:r>
        <w:rPr>
          <w:lang w:val="en-GB"/>
        </w:rPr>
        <w:t>Option 1 is to manually go through the KWIC concordance and unselect the unwanted instances in the column with the check boxes.</w:t>
      </w:r>
    </w:p>
    <w:p w14:paraId="496D3ACF" w14:textId="398E3369" w:rsidR="003868E8" w:rsidRDefault="00044D13" w:rsidP="00044D13">
      <w:pPr>
        <w:rPr>
          <w:ins w:id="1546" w:author="Karolina Kaminska" w:date="2016-10-19T17:59:00Z"/>
          <w:lang w:val="en-GB"/>
        </w:rPr>
      </w:pPr>
      <w:ins w:id="1547" w:author="Karolina Kaminska" w:date="2016-10-19T17:59:00Z">
        <w:del w:id="1548" w:author="Timm Lehmberg" w:date="2016-10-26T15:17:00Z">
          <w:r w:rsidRPr="001655D2" w:rsidDel="003868E8">
            <w:rPr>
              <w:lang w:val="en-GB"/>
            </w:rPr>
            <w:delText>***SCRE</w:delText>
          </w:r>
          <w:r w:rsidDel="003868E8">
            <w:rPr>
              <w:lang w:val="en-GB"/>
            </w:rPr>
            <w:delText>ENSHOT</w:delText>
          </w:r>
        </w:del>
      </w:ins>
      <w:r w:rsidR="003868E8">
        <w:rPr>
          <w:noProof/>
        </w:rPr>
        <mc:AlternateContent>
          <mc:Choice Requires="wps">
            <w:drawing>
              <wp:anchor distT="0" distB="0" distL="114300" distR="114300" simplePos="0" relativeHeight="251686400" behindDoc="0" locked="0" layoutInCell="1" allowOverlap="1" wp14:anchorId="663CD806" wp14:editId="1236DB71">
                <wp:simplePos x="0" y="0"/>
                <wp:positionH relativeFrom="column">
                  <wp:posOffset>619125</wp:posOffset>
                </wp:positionH>
                <wp:positionV relativeFrom="paragraph">
                  <wp:posOffset>471170</wp:posOffset>
                </wp:positionV>
                <wp:extent cx="1600200" cy="342900"/>
                <wp:effectExtent l="9525" t="10160" r="9525" b="8890"/>
                <wp:wrapNone/>
                <wp:docPr id="5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342900"/>
                        </a:xfrm>
                        <a:prstGeom prst="rect">
                          <a:avLst/>
                        </a:prstGeom>
                        <a:solidFill>
                          <a:srgbClr val="FFFFFF"/>
                        </a:solidFill>
                        <a:ln w="9525">
                          <a:solidFill>
                            <a:srgbClr val="000000"/>
                          </a:solidFill>
                          <a:miter lim="800000"/>
                          <a:headEnd/>
                          <a:tailEnd/>
                        </a:ln>
                      </wps:spPr>
                      <wps:txbx>
                        <w:txbxContent>
                          <w:p w14:paraId="4C99B308" w14:textId="77777777" w:rsidR="00E24B85" w:rsidRPr="002A7113" w:rsidRDefault="00E24B85" w:rsidP="001478FC">
                            <w:pPr>
                              <w:rPr>
                                <w:lang w:val="en-GB"/>
                              </w:rPr>
                            </w:pPr>
                            <w:r>
                              <w:rPr>
                                <w:lang w:val="en-GB"/>
                              </w:rPr>
                              <w:t>Select/Unselect column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3CD806" id="Text Box 25" o:spid="_x0000_s1043" type="#_x0000_t202" style="position:absolute;margin-left:48.75pt;margin-top:37.1pt;width:126pt;height:27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">
                <v:textbox>
                  <w:txbxContent>
                    <w:p w14:paraId="4C99B308" w14:textId="77777777" w:rsidR="00E24B85" w:rsidRPr="002A7113" w:rsidRDefault="00E24B85" w:rsidP="001478FC">
                      <w:pPr>
                        <w:rPr>
                          <w:lang w:val="en-GB"/>
                        </w:rPr>
                      </w:pPr>
                      <w:r>
                        <w:rPr>
                          <w:lang w:val="en-GB"/>
                        </w:rPr>
                        <w:t>Select/Unselect column</w:t>
                      </w:r>
                    </w:p>
                  </w:txbxContent>
                </v:textbox>
              </v:shape>
            </w:pict>
          </mc:Fallback>
        </mc:AlternateContent>
      </w:r>
      <w:r w:rsidR="003868E8">
        <w:rPr>
          <w:noProof/>
        </w:rPr>
        <mc:AlternateContent>
          <mc:Choice Requires="wps">
            <w:drawing>
              <wp:anchor distT="0" distB="0" distL="114300" distR="114300" simplePos="0" relativeHeight="251630080" behindDoc="0" locked="0" layoutInCell="1" allowOverlap="1" wp14:anchorId="53D25D97" wp14:editId="525B74CF">
                <wp:simplePos x="0" y="0"/>
                <wp:positionH relativeFrom="column">
                  <wp:posOffset>390525</wp:posOffset>
                </wp:positionH>
                <wp:positionV relativeFrom="paragraph">
                  <wp:posOffset>90170</wp:posOffset>
                </wp:positionV>
                <wp:extent cx="342900" cy="457200"/>
                <wp:effectExtent l="114300" t="95885" r="28575" b="37465"/>
                <wp:wrapNone/>
                <wp:docPr id="58"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42900" cy="45720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9B8730" id="Line 26" o:spid="_x0000_s1026" style="position:absolute;flip:x y;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75pt,7.1pt" to="57.75pt,4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" strokecolor="red" strokeweight="4.5pt">
                <v:stroke endarrow="block"/>
              </v:line>
            </w:pict>
          </mc:Fallback>
        </mc:AlternateContent>
      </w:r>
      <w:ins w:id="1549" w:author="Timm Lehmberg" w:date="2016-10-26T15:17:00Z">
        <w:r w:rsidR="003868E8" w:rsidRPr="003868E8">
          <w:rPr>
            <w:noProof/>
          </w:rPr>
          <w:drawing>
            <wp:inline distT="0" distB="0" distL="0" distR="0" wp14:anchorId="3DF937A9" wp14:editId="038C9554">
              <wp:extent cx="5760720" cy="2785745"/>
              <wp:effectExtent l="0" t="0" r="0" b="0"/>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785745"/>
                      </a:xfrm>
                      <a:prstGeom prst="rect">
                        <a:avLst/>
                      </a:prstGeom>
                    </pic:spPr>
                  </pic:pic>
                </a:graphicData>
              </a:graphic>
            </wp:inline>
          </w:drawing>
        </w:r>
      </w:ins>
    </w:p>
    <w:p w14:paraId="259F87AA" w14:textId="00B80F46" w:rsidR="00FF05D1" w:rsidDel="003868E8" w:rsidRDefault="00FF05D1" w:rsidP="00B932C6">
      <w:pPr>
        <w:rPr>
          <w:del w:id="1550" w:author="Timm Lehmberg" w:date="2016-10-26T15:17:00Z"/>
          <w:lang w:val="en-GB"/>
        </w:rPr>
      </w:pPr>
    </w:p>
    <w:p w14:paraId="74244724" w14:textId="302EACD3" w:rsidR="00FF05D1" w:rsidDel="003868E8" w:rsidRDefault="00766D1E" w:rsidP="00B932C6">
      <w:pPr>
        <w:rPr>
          <w:del w:id="1551" w:author="Timm Lehmberg" w:date="2016-10-26T15:17:00Z"/>
          <w:lang w:val="en-GB"/>
        </w:rPr>
      </w:pPr>
      <w:del w:id="1552" w:author="Timm Lehmberg" w:date="2016-10-26T15:17:00Z">
        <w:r w:rsidDel="003868E8">
          <w:rPr>
            <w:noProof/>
          </w:rPr>
          <w:drawing>
            <wp:inline distT="0" distB="0" distL="0" distR="0" wp14:anchorId="3D960E5A" wp14:editId="0B02AD1E">
              <wp:extent cx="5753100" cy="1724025"/>
              <wp:effectExtent l="0" t="0" r="0" b="9525"/>
              <wp:docPr id="41"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53100" cy="1724025"/>
                      </a:xfrm>
                      <a:prstGeom prst="rect">
                        <a:avLst/>
                      </a:prstGeom>
                      <a:noFill/>
                      <a:ln>
                        <a:noFill/>
                      </a:ln>
                    </pic:spPr>
                  </pic:pic>
                </a:graphicData>
              </a:graphic>
            </wp:inline>
          </w:drawing>
        </w:r>
      </w:del>
    </w:p>
    <w:p w14:paraId="2ECA2DBC" w14:textId="77777777" w:rsidR="00FF05D1" w:rsidRDefault="00FF05D1" w:rsidP="00B932C6">
      <w:pPr>
        <w:rPr>
          <w:lang w:val="en-GB"/>
        </w:rPr>
      </w:pPr>
    </w:p>
    <w:p w14:paraId="1D49504D" w14:textId="77777777" w:rsidR="00FF05D1" w:rsidRDefault="00FF05D1" w:rsidP="00B932C6">
      <w:pPr>
        <w:rPr>
          <w:ins w:id="1553" w:author="Timm Lehmberg" w:date="2016-10-26T15:19:00Z"/>
          <w:lang w:val="en-GB"/>
        </w:rPr>
      </w:pPr>
      <w:r>
        <w:rPr>
          <w:lang w:val="en-GB"/>
        </w:rPr>
        <w:t>If you then click on the trash bin button on the right side of the window, all unselected search results will be removed from the concordance.</w:t>
      </w:r>
    </w:p>
    <w:p w14:paraId="38373641" w14:textId="77777777" w:rsidR="003868E8" w:rsidRDefault="003868E8" w:rsidP="00B932C6">
      <w:pPr>
        <w:rPr>
          <w:lang w:val="en-GB"/>
        </w:rPr>
      </w:pPr>
    </w:p>
    <w:p w14:paraId="5737E7D6" w14:textId="54FAF5CC" w:rsidR="003868E8" w:rsidRDefault="003868E8" w:rsidP="00044D13">
      <w:pPr>
        <w:rPr>
          <w:ins w:id="1554" w:author="Karolina Kaminska" w:date="2016-10-19T17:59:00Z"/>
          <w:lang w:val="en-GB"/>
        </w:rPr>
      </w:pPr>
      <w:ins w:id="1555" w:author="Timm Lehmberg" w:date="2016-10-26T15:19:00Z">
        <w:r w:rsidRPr="003868E8">
          <w:rPr>
            <w:noProof/>
          </w:rPr>
          <w:drawing>
            <wp:anchor distT="0" distB="0" distL="114300" distR="114300" simplePos="0" relativeHeight="251687424" behindDoc="0" locked="0" layoutInCell="1" allowOverlap="1" wp14:anchorId="713E758C" wp14:editId="2687A52B">
              <wp:simplePos x="0" y="0"/>
              <wp:positionH relativeFrom="column">
                <wp:posOffset>2214880</wp:posOffset>
              </wp:positionH>
              <wp:positionV relativeFrom="paragraph">
                <wp:posOffset>1677670</wp:posOffset>
              </wp:positionV>
              <wp:extent cx="3419475" cy="1099185"/>
              <wp:effectExtent l="0" t="0" r="9525" b="5715"/>
              <wp:wrapNone/>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419475" cy="1099185"/>
                      </a:xfrm>
                      <a:prstGeom prst="rect">
                        <a:avLst/>
                      </a:prstGeom>
                    </pic:spPr>
                  </pic:pic>
                </a:graphicData>
              </a:graphic>
            </wp:anchor>
          </w:drawing>
        </w:r>
      </w:ins>
      <w:ins w:id="1556" w:author="Karolina Kaminska" w:date="2016-10-19T17:59:00Z">
        <w:del w:id="1557" w:author="Timm Lehmberg" w:date="2016-10-26T15:19:00Z">
          <w:r w:rsidR="00044D13" w:rsidRPr="001655D2" w:rsidDel="003868E8">
            <w:rPr>
              <w:lang w:val="en-GB"/>
            </w:rPr>
            <w:delText>***SCRE</w:delText>
          </w:r>
          <w:r w:rsidR="00044D13" w:rsidDel="003868E8">
            <w:rPr>
              <w:lang w:val="en-GB"/>
            </w:rPr>
            <w:delText>ENSHOT</w:delText>
          </w:r>
        </w:del>
      </w:ins>
      <w:r>
        <w:rPr>
          <w:noProof/>
        </w:rPr>
        <mc:AlternateContent>
          <mc:Choice Requires="wps">
            <w:drawing>
              <wp:anchor distT="0" distB="0" distL="114300" distR="114300" simplePos="0" relativeHeight="251634176" behindDoc="0" locked="0" layoutInCell="1" allowOverlap="1" wp14:anchorId="53F875D1" wp14:editId="7599A198">
                <wp:simplePos x="0" y="0"/>
                <wp:positionH relativeFrom="column">
                  <wp:posOffset>1781175</wp:posOffset>
                </wp:positionH>
                <wp:positionV relativeFrom="paragraph">
                  <wp:posOffset>709930</wp:posOffset>
                </wp:positionV>
                <wp:extent cx="2171700" cy="342900"/>
                <wp:effectExtent l="9525" t="8890" r="9525" b="10160"/>
                <wp:wrapNone/>
                <wp:docPr id="56"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342900"/>
                        </a:xfrm>
                        <a:prstGeom prst="rect">
                          <a:avLst/>
                        </a:prstGeom>
                        <a:solidFill>
                          <a:srgbClr val="FFFFFF"/>
                        </a:solidFill>
                        <a:ln w="9525">
                          <a:solidFill>
                            <a:srgbClr val="000000"/>
                          </a:solidFill>
                          <a:miter lim="800000"/>
                          <a:headEnd/>
                          <a:tailEnd/>
                        </a:ln>
                      </wps:spPr>
                      <wps:txbx>
                        <w:txbxContent>
                          <w:p w14:paraId="32C8D690" w14:textId="77777777" w:rsidR="00E24B85" w:rsidRPr="002A7113" w:rsidRDefault="00E24B85" w:rsidP="001478FC">
                            <w:pPr>
                              <w:rPr>
                                <w:lang w:val="en-GB"/>
                              </w:rPr>
                            </w:pPr>
                            <w:r>
                              <w:rPr>
                                <w:lang w:val="en-GB"/>
                              </w:rPr>
                              <w:t>Remove unselected search results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F875D1" id="Text Box 27" o:spid="_x0000_s1044" type="#_x0000_t202" style="position:absolute;margin-left:140.25pt;margin-top:55.9pt;width:171pt;height:27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">
                <v:textbox>
                  <w:txbxContent>
                    <w:p w14:paraId="32C8D690" w14:textId="77777777" w:rsidR="00E24B85" w:rsidRPr="002A7113" w:rsidRDefault="00E24B85" w:rsidP="001478FC">
                      <w:pPr>
                        <w:rPr>
                          <w:lang w:val="en-GB"/>
                        </w:rPr>
                      </w:pPr>
                      <w:r>
                        <w:rPr>
                          <w:lang w:val="en-GB"/>
                        </w:rPr>
                        <w:t>Remove unselected search results</w:t>
                      </w:r>
                    </w:p>
                  </w:txbxContent>
                </v:textbox>
              </v:shape>
            </w:pict>
          </mc:Fallback>
        </mc:AlternateContent>
      </w:r>
      <w:r>
        <w:rPr>
          <w:noProof/>
        </w:rPr>
        <mc:AlternateContent>
          <mc:Choice Requires="wps">
            <w:drawing>
              <wp:anchor distT="0" distB="0" distL="114300" distR="114300" simplePos="0" relativeHeight="251631104" behindDoc="0" locked="0" layoutInCell="1" allowOverlap="1" wp14:anchorId="72B18906" wp14:editId="287F7224">
                <wp:simplePos x="0" y="0"/>
                <wp:positionH relativeFrom="column">
                  <wp:posOffset>1343025</wp:posOffset>
                </wp:positionH>
                <wp:positionV relativeFrom="paragraph">
                  <wp:posOffset>852805</wp:posOffset>
                </wp:positionV>
                <wp:extent cx="685800" cy="1257300"/>
                <wp:effectExtent l="123825" t="37465" r="28575" b="86360"/>
                <wp:wrapNone/>
                <wp:docPr id="57"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85800" cy="125730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DD29D5" id="Line 28" o:spid="_x0000_s1026" style="position:absolute;flip:x;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75pt,67.15pt" to="159.75pt,16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" strokecolor="red" strokeweight="4.5pt">
                <v:stroke endarrow="block"/>
              </v:line>
            </w:pict>
          </mc:Fallback>
        </mc:AlternateContent>
      </w:r>
      <w:ins w:id="1558" w:author="Timm Lehmberg" w:date="2016-10-26T15:18:00Z">
        <w:r w:rsidRPr="003E2CD0">
          <w:rPr>
            <w:noProof/>
          </w:rPr>
          <w:drawing>
            <wp:inline distT="0" distB="0" distL="0" distR="0" wp14:anchorId="3F473DFB" wp14:editId="3AB47112">
              <wp:extent cx="1485900" cy="3190875"/>
              <wp:effectExtent l="0" t="0" r="0" b="9525"/>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85900" cy="3190875"/>
                      </a:xfrm>
                      <a:prstGeom prst="rect">
                        <a:avLst/>
                      </a:prstGeom>
                    </pic:spPr>
                  </pic:pic>
                </a:graphicData>
              </a:graphic>
            </wp:inline>
          </w:drawing>
        </w:r>
      </w:ins>
    </w:p>
    <w:p w14:paraId="5F543000" w14:textId="392F97CA" w:rsidR="00FF05D1" w:rsidRDefault="00FF05D1" w:rsidP="00B932C6">
      <w:pPr>
        <w:rPr>
          <w:lang w:val="en-GB"/>
        </w:rPr>
      </w:pPr>
    </w:p>
    <w:p w14:paraId="3BC26723" w14:textId="0BEFC907" w:rsidR="00FF05D1" w:rsidDel="003868E8" w:rsidRDefault="00766D1E" w:rsidP="00FF05D1">
      <w:pPr>
        <w:jc w:val="center"/>
        <w:rPr>
          <w:del w:id="1559" w:author="Timm Lehmberg" w:date="2016-10-26T15:20:00Z"/>
          <w:lang w:val="en-GB"/>
        </w:rPr>
      </w:pPr>
      <w:del w:id="1560" w:author="Timm Lehmberg" w:date="2016-10-26T15:19:00Z">
        <w:r w:rsidDel="003868E8">
          <w:rPr>
            <w:noProof/>
          </w:rPr>
          <w:drawing>
            <wp:inline distT="0" distB="0" distL="0" distR="0" wp14:anchorId="300F8CBF" wp14:editId="7D2B125A">
              <wp:extent cx="1733550" cy="2400300"/>
              <wp:effectExtent l="0" t="0" r="0" b="0"/>
              <wp:docPr id="42" name="Bild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733550" cy="2400300"/>
                      </a:xfrm>
                      <a:prstGeom prst="rect">
                        <a:avLst/>
                      </a:prstGeom>
                      <a:noFill/>
                      <a:ln>
                        <a:noFill/>
                      </a:ln>
                    </pic:spPr>
                  </pic:pic>
                </a:graphicData>
              </a:graphic>
            </wp:inline>
          </w:drawing>
        </w:r>
      </w:del>
      <w:r w:rsidR="00FF05D1">
        <w:rPr>
          <w:lang w:val="en-GB"/>
        </w:rPr>
        <w:t xml:space="preserve">            </w:t>
      </w:r>
      <w:del w:id="1561" w:author="Timm Lehmberg" w:date="2016-10-26T15:19:00Z">
        <w:r w:rsidDel="003868E8">
          <w:rPr>
            <w:noProof/>
          </w:rPr>
          <w:drawing>
            <wp:inline distT="0" distB="0" distL="0" distR="0" wp14:anchorId="4B00EB80" wp14:editId="0DB5FBF3">
              <wp:extent cx="3476625" cy="1162050"/>
              <wp:effectExtent l="0" t="0" r="9525" b="0"/>
              <wp:docPr id="43" name="Bild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76625" cy="1162050"/>
                      </a:xfrm>
                      <a:prstGeom prst="rect">
                        <a:avLst/>
                      </a:prstGeom>
                      <a:noFill/>
                      <a:ln>
                        <a:noFill/>
                      </a:ln>
                    </pic:spPr>
                  </pic:pic>
                </a:graphicData>
              </a:graphic>
            </wp:inline>
          </w:drawing>
        </w:r>
      </w:del>
    </w:p>
    <w:p w14:paraId="2BFB7C36" w14:textId="77777777" w:rsidR="00FF05D1" w:rsidRDefault="00FF05D1">
      <w:pPr>
        <w:jc w:val="center"/>
        <w:rPr>
          <w:lang w:val="en-GB"/>
        </w:rPr>
        <w:pPrChange w:id="1562" w:author="Timm Lehmberg" w:date="2016-10-26T15:20:00Z">
          <w:pPr/>
        </w:pPrChange>
      </w:pPr>
    </w:p>
    <w:p w14:paraId="69D8FCEE" w14:textId="77777777" w:rsidR="00FF05D1" w:rsidRDefault="00FF05D1" w:rsidP="003E2935">
      <w:pPr>
        <w:keepNext/>
        <w:rPr>
          <w:lang w:val="en-GB"/>
        </w:rPr>
      </w:pPr>
      <w:r>
        <w:rPr>
          <w:lang w:val="en-GB"/>
        </w:rPr>
        <w:t>The other option is to automatically filter your concordance according to certain criteria.</w:t>
      </w:r>
      <w:r w:rsidR="003E2935">
        <w:rPr>
          <w:lang w:val="en-GB"/>
        </w:rPr>
        <w:t xml:space="preserve"> Click on the </w:t>
      </w:r>
      <w:r w:rsidR="003E2935" w:rsidRPr="00D45B34">
        <w:rPr>
          <w:rStyle w:val="Menufunction"/>
          <w:szCs w:val="20"/>
          <w:lang w:val="en-US" w:eastAsia="en-US"/>
          <w:rPrChange w:id="1563" w:author="Karolina Kaminska" w:date="2016-10-19T12:20:00Z">
            <w:rPr>
              <w:rStyle w:val="Bedienungselement"/>
            </w:rPr>
          </w:rPrChange>
        </w:rPr>
        <w:t>Filter</w:t>
      </w:r>
      <w:r w:rsidR="003E2935">
        <w:rPr>
          <w:lang w:val="en-GB"/>
        </w:rPr>
        <w:t xml:space="preserve"> button to the right of the search button.</w:t>
      </w:r>
    </w:p>
    <w:p w14:paraId="446C2415" w14:textId="79A7FB9F" w:rsidR="00044D13" w:rsidDel="009F1596" w:rsidRDefault="00044D13" w:rsidP="00044D13">
      <w:pPr>
        <w:rPr>
          <w:ins w:id="1564" w:author="Karolina Kaminska" w:date="2016-10-19T17:59:00Z"/>
          <w:del w:id="1565" w:author="Timm Lehmberg" w:date="2016-10-26T15:24:00Z"/>
          <w:lang w:val="en-GB"/>
        </w:rPr>
      </w:pPr>
      <w:ins w:id="1566" w:author="Karolina Kaminska" w:date="2016-10-19T17:59:00Z">
        <w:del w:id="1567" w:author="Timm Lehmberg" w:date="2016-10-26T15:24:00Z">
          <w:r w:rsidRPr="001655D2" w:rsidDel="009F1596">
            <w:rPr>
              <w:lang w:val="en-GB"/>
            </w:rPr>
            <w:delText>***SCRE</w:delText>
          </w:r>
          <w:r w:rsidDel="009F1596">
            <w:rPr>
              <w:lang w:val="en-GB"/>
            </w:rPr>
            <w:delText>ENSHOT</w:delText>
          </w:r>
        </w:del>
      </w:ins>
    </w:p>
    <w:p w14:paraId="03B10982" w14:textId="77777777" w:rsidR="003E2935" w:rsidRDefault="003E2935" w:rsidP="003E2935">
      <w:pPr>
        <w:keepNext/>
        <w:rPr>
          <w:lang w:val="en-GB"/>
        </w:rPr>
      </w:pPr>
    </w:p>
    <w:p w14:paraId="39C66577" w14:textId="0E05786C" w:rsidR="003E2935" w:rsidRDefault="003868E8" w:rsidP="003E2935">
      <w:pPr>
        <w:keepNext/>
        <w:jc w:val="center"/>
        <w:rPr>
          <w:lang w:val="en-GB"/>
        </w:rPr>
      </w:pPr>
      <w:r>
        <w:rPr>
          <w:noProof/>
        </w:rPr>
        <mc:AlternateContent>
          <mc:Choice Requires="wps">
            <w:drawing>
              <wp:anchor distT="0" distB="0" distL="114300" distR="114300" simplePos="0" relativeHeight="251637248" behindDoc="0" locked="0" layoutInCell="1" allowOverlap="1" wp14:anchorId="1FA26992" wp14:editId="510CF5B0">
                <wp:simplePos x="0" y="0"/>
                <wp:positionH relativeFrom="column">
                  <wp:posOffset>3952875</wp:posOffset>
                </wp:positionH>
                <wp:positionV relativeFrom="paragraph">
                  <wp:posOffset>1457325</wp:posOffset>
                </wp:positionV>
                <wp:extent cx="1257300" cy="342900"/>
                <wp:effectExtent l="9525" t="9525" r="9525" b="9525"/>
                <wp:wrapNone/>
                <wp:docPr id="55"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42900"/>
                        </a:xfrm>
                        <a:prstGeom prst="rect">
                          <a:avLst/>
                        </a:prstGeom>
                        <a:solidFill>
                          <a:srgbClr val="FFFFFF"/>
                        </a:solidFill>
                        <a:ln w="9525">
                          <a:solidFill>
                            <a:srgbClr val="000000"/>
                          </a:solidFill>
                          <a:miter lim="800000"/>
                          <a:headEnd/>
                          <a:tailEnd/>
                        </a:ln>
                      </wps:spPr>
                      <wps:txbx>
                        <w:txbxContent>
                          <w:p w14:paraId="638AFAD8" w14:textId="77777777" w:rsidR="00E24B85" w:rsidRPr="002A7113" w:rsidRDefault="00E24B85" w:rsidP="003E2935">
                            <w:pPr>
                              <w:rPr>
                                <w:lang w:val="en-GB"/>
                              </w:rPr>
                            </w:pPr>
                            <w:r>
                              <w:rPr>
                                <w:lang w:val="en-GB"/>
                              </w:rPr>
                              <w:t>Filter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A26992" id="Text Box 30" o:spid="_x0000_s1045" type="#_x0000_t202" style="position:absolute;left:0;text-align:left;margin-left:311.25pt;margin-top:114.75pt;width:99pt;height:27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">
                <v:textbox>
                  <w:txbxContent>
                    <w:p w14:paraId="638AFAD8" w14:textId="77777777" w:rsidR="00E24B85" w:rsidRPr="002A7113" w:rsidRDefault="00E24B85" w:rsidP="003E2935">
                      <w:pPr>
                        <w:rPr>
                          <w:lang w:val="en-GB"/>
                        </w:rPr>
                      </w:pPr>
                      <w:r>
                        <w:rPr>
                          <w:lang w:val="en-GB"/>
                        </w:rPr>
                        <w:t>Filter button</w:t>
                      </w:r>
                    </w:p>
                  </w:txbxContent>
                </v:textbox>
              </v:shape>
            </w:pict>
          </mc:Fallback>
        </mc:AlternateContent>
      </w:r>
      <w:r>
        <w:rPr>
          <w:noProof/>
        </w:rPr>
        <mc:AlternateContent>
          <mc:Choice Requires="wps">
            <w:drawing>
              <wp:anchor distT="0" distB="0" distL="114300" distR="114300" simplePos="0" relativeHeight="251636224" behindDoc="0" locked="0" layoutInCell="1" allowOverlap="1" wp14:anchorId="2E80C551" wp14:editId="7C38700F">
                <wp:simplePos x="0" y="0"/>
                <wp:positionH relativeFrom="column">
                  <wp:posOffset>3472180</wp:posOffset>
                </wp:positionH>
                <wp:positionV relativeFrom="paragraph">
                  <wp:posOffset>501015</wp:posOffset>
                </wp:positionV>
                <wp:extent cx="762000" cy="1114425"/>
                <wp:effectExtent l="38100" t="38100" r="38100" b="28575"/>
                <wp:wrapNone/>
                <wp:docPr id="54"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62000" cy="1114425"/>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CCF7D9" id="Line 29" o:spid="_x0000_s1026" style="position:absolute;flip:x y;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3.4pt,39.45pt" to="333.4pt,1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" strokecolor="red" strokeweight="4.5pt">
                <v:stroke endarrow="block"/>
              </v:line>
            </w:pict>
          </mc:Fallback>
        </mc:AlternateContent>
      </w:r>
      <w:ins w:id="1568" w:author="Timm Lehmberg" w:date="2016-10-26T15:23:00Z">
        <w:r w:rsidRPr="003E2CD0">
          <w:rPr>
            <w:noProof/>
          </w:rPr>
          <w:drawing>
            <wp:inline distT="0" distB="0" distL="0" distR="0" wp14:anchorId="0D33E671" wp14:editId="04AD2B30">
              <wp:extent cx="1485900" cy="3190875"/>
              <wp:effectExtent l="0" t="0" r="0" b="9525"/>
              <wp:docPr id="161" name="Grafi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85900" cy="3190875"/>
                      </a:xfrm>
                      <a:prstGeom prst="rect">
                        <a:avLst/>
                      </a:prstGeom>
                    </pic:spPr>
                  </pic:pic>
                </a:graphicData>
              </a:graphic>
            </wp:inline>
          </w:drawing>
        </w:r>
      </w:ins>
      <w:r w:rsidR="000855AB" w:rsidRPr="000855AB">
        <w:rPr>
          <w:lang w:val="en-GB"/>
        </w:rPr>
        <w:t xml:space="preserve"> </w:t>
      </w:r>
      <w:del w:id="1569" w:author="Timm Lehmberg" w:date="2016-10-26T15:24:00Z">
        <w:r w:rsidR="00766D1E" w:rsidDel="003868E8">
          <w:rPr>
            <w:noProof/>
          </w:rPr>
          <w:drawing>
            <wp:inline distT="0" distB="0" distL="0" distR="0" wp14:anchorId="33FA89C7" wp14:editId="058FDFD8">
              <wp:extent cx="3124200" cy="1619250"/>
              <wp:effectExtent l="0" t="0" r="0" b="0"/>
              <wp:docPr id="44" name="Bild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24200" cy="1619250"/>
                      </a:xfrm>
                      <a:prstGeom prst="rect">
                        <a:avLst/>
                      </a:prstGeom>
                      <a:noFill/>
                      <a:ln>
                        <a:noFill/>
                      </a:ln>
                    </pic:spPr>
                  </pic:pic>
                </a:graphicData>
              </a:graphic>
            </wp:inline>
          </w:drawing>
        </w:r>
      </w:del>
    </w:p>
    <w:p w14:paraId="0B2F6AA3" w14:textId="55631C84" w:rsidR="00FF05D1" w:rsidRDefault="00FF05D1" w:rsidP="00B932C6">
      <w:pPr>
        <w:rPr>
          <w:lang w:val="en-GB"/>
        </w:rPr>
      </w:pPr>
    </w:p>
    <w:p w14:paraId="351AB1FA" w14:textId="77777777" w:rsidR="00FF05D1" w:rsidRDefault="003E2935" w:rsidP="00B932C6">
      <w:pPr>
        <w:rPr>
          <w:ins w:id="1570" w:author="Timm Lehmberg" w:date="2016-10-31T11:04:00Z"/>
          <w:lang w:val="en-GB"/>
        </w:rPr>
      </w:pPr>
      <w:r>
        <w:rPr>
          <w:lang w:val="en-GB"/>
        </w:rPr>
        <w:t>This will open the following dialog:</w:t>
      </w:r>
    </w:p>
    <w:p w14:paraId="788C416A" w14:textId="77777777" w:rsidR="0077683C" w:rsidRDefault="0077683C" w:rsidP="00B932C6">
      <w:pPr>
        <w:rPr>
          <w:lang w:val="en-GB"/>
        </w:rPr>
      </w:pPr>
    </w:p>
    <w:p w14:paraId="700E7AAB" w14:textId="0C5E8478" w:rsidR="0077683C" w:rsidRDefault="0077683C">
      <w:pPr>
        <w:jc w:val="center"/>
        <w:rPr>
          <w:lang w:val="en-GB"/>
        </w:rPr>
        <w:pPrChange w:id="1571" w:author="Timm Lehmberg" w:date="2016-10-31T11:04:00Z">
          <w:pPr/>
        </w:pPrChange>
      </w:pPr>
      <w:ins w:id="1572" w:author="Timm Lehmberg" w:date="2016-10-31T11:04:00Z">
        <w:r w:rsidRPr="0077683C">
          <w:rPr>
            <w:noProof/>
          </w:rPr>
          <w:drawing>
            <wp:inline distT="0" distB="0" distL="0" distR="0" wp14:anchorId="3706F31D" wp14:editId="002E74CE">
              <wp:extent cx="4572000" cy="1358747"/>
              <wp:effectExtent l="0" t="0" r="0" b="0"/>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81553" cy="1361586"/>
                      </a:xfrm>
                      <a:prstGeom prst="rect">
                        <a:avLst/>
                      </a:prstGeom>
                    </pic:spPr>
                  </pic:pic>
                </a:graphicData>
              </a:graphic>
            </wp:inline>
          </w:drawing>
        </w:r>
      </w:ins>
    </w:p>
    <w:p w14:paraId="6906588A" w14:textId="271C0FE2" w:rsidR="003E2935" w:rsidDel="0077683C" w:rsidRDefault="00766D1E">
      <w:pPr>
        <w:rPr>
          <w:del w:id="1573" w:author="Timm Lehmberg" w:date="2016-10-31T11:04:00Z"/>
          <w:lang w:val="en-GB"/>
        </w:rPr>
        <w:pPrChange w:id="1574" w:author="Timm Lehmberg" w:date="2016-10-31T11:04:00Z">
          <w:pPr>
            <w:jc w:val="center"/>
          </w:pPr>
        </w:pPrChange>
      </w:pPr>
      <w:del w:id="1575" w:author="Timm Lehmberg" w:date="2016-10-31T11:04:00Z">
        <w:r w:rsidDel="0077683C">
          <w:rPr>
            <w:noProof/>
          </w:rPr>
          <w:drawing>
            <wp:inline distT="0" distB="0" distL="0" distR="0" wp14:anchorId="4D177579" wp14:editId="7A9A2B76">
              <wp:extent cx="4648200" cy="1371600"/>
              <wp:effectExtent l="0" t="0" r="0" b="0"/>
              <wp:docPr id="45" name="Bild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48200" cy="1371600"/>
                      </a:xfrm>
                      <a:prstGeom prst="rect">
                        <a:avLst/>
                      </a:prstGeom>
                      <a:noFill/>
                      <a:ln>
                        <a:noFill/>
                      </a:ln>
                    </pic:spPr>
                  </pic:pic>
                </a:graphicData>
              </a:graphic>
            </wp:inline>
          </w:drawing>
        </w:r>
      </w:del>
    </w:p>
    <w:p w14:paraId="337F9A6C" w14:textId="77777777" w:rsidR="00FF05D1" w:rsidRDefault="00FF05D1" w:rsidP="00B932C6">
      <w:pPr>
        <w:rPr>
          <w:lang w:val="en-GB"/>
        </w:rPr>
      </w:pPr>
    </w:p>
    <w:p w14:paraId="4153F77A" w14:textId="77777777" w:rsidR="000855AB" w:rsidRDefault="003E2935" w:rsidP="003E2935">
      <w:pPr>
        <w:jc w:val="both"/>
        <w:rPr>
          <w:lang w:val="en-GB"/>
        </w:rPr>
      </w:pPr>
      <w:r>
        <w:rPr>
          <w:lang w:val="en-GB"/>
        </w:rPr>
        <w:t xml:space="preserve">Under </w:t>
      </w:r>
      <w:r w:rsidRPr="00D45B34">
        <w:rPr>
          <w:rStyle w:val="Menufunction"/>
          <w:szCs w:val="20"/>
          <w:lang w:val="en-US" w:eastAsia="en-US"/>
          <w:rPrChange w:id="1576" w:author="Karolina Kaminska" w:date="2016-10-19T12:20:00Z">
            <w:rPr>
              <w:rStyle w:val="Bedienungselement"/>
            </w:rPr>
          </w:rPrChange>
        </w:rPr>
        <w:t>Column</w:t>
      </w:r>
      <w:r>
        <w:rPr>
          <w:lang w:val="en-GB"/>
        </w:rPr>
        <w:t xml:space="preserve">, you can specify the column in the concordance according to which you want to filter. Under </w:t>
      </w:r>
      <w:r w:rsidRPr="00D45B34">
        <w:rPr>
          <w:rStyle w:val="Menufunction"/>
          <w:szCs w:val="20"/>
          <w:lang w:val="en-US" w:eastAsia="en-US"/>
          <w:rPrChange w:id="1577" w:author="Karolina Kaminska" w:date="2016-10-19T12:20:00Z">
            <w:rPr>
              <w:rStyle w:val="Bedienungselement"/>
            </w:rPr>
          </w:rPrChange>
        </w:rPr>
        <w:t>Filter</w:t>
      </w:r>
      <w:r>
        <w:rPr>
          <w:lang w:val="en-GB"/>
        </w:rPr>
        <w:t xml:space="preserve">, you can specify a filter in the form of a regular expression (see above). For example, the screen shot shows a filter that will go through the </w:t>
      </w:r>
      <w:r w:rsidRPr="00D45B34">
        <w:rPr>
          <w:rStyle w:val="Menufunction"/>
          <w:szCs w:val="20"/>
          <w:lang w:val="en-US" w:eastAsia="en-US"/>
          <w:rPrChange w:id="1578" w:author="Karolina Kaminska" w:date="2016-10-19T12:20:00Z">
            <w:rPr>
              <w:b/>
              <w:lang w:val="en-GB"/>
            </w:rPr>
          </w:rPrChange>
        </w:rPr>
        <w:t>Speaker</w:t>
      </w:r>
      <w:r>
        <w:rPr>
          <w:lang w:val="en-GB"/>
        </w:rPr>
        <w:t xml:space="preserve"> column of the concordance and select all search results in which the value in that column matches the regular expression</w:t>
      </w:r>
      <w:r w:rsidR="004F73CE">
        <w:rPr>
          <w:lang w:val="en-GB"/>
        </w:rPr>
        <w:t>...</w:t>
      </w:r>
      <w:r>
        <w:rPr>
          <w:lang w:val="en-GB"/>
        </w:rPr>
        <w:t xml:space="preserve"> </w:t>
      </w:r>
    </w:p>
    <w:p w14:paraId="4D49DFC8" w14:textId="77777777" w:rsidR="000855AB" w:rsidRDefault="000855AB" w:rsidP="003E2935">
      <w:pPr>
        <w:jc w:val="both"/>
        <w:rPr>
          <w:lang w:val="en-GB"/>
        </w:rPr>
      </w:pPr>
    </w:p>
    <w:p w14:paraId="261ADB0B" w14:textId="77777777" w:rsidR="000855AB" w:rsidRPr="000855AB" w:rsidRDefault="003E2935" w:rsidP="000855AB">
      <w:pPr>
        <w:jc w:val="center"/>
        <w:rPr>
          <w:rFonts w:ascii="Courier New" w:hAnsi="Courier New" w:cs="Courier New"/>
          <w:lang w:val="en-GB"/>
        </w:rPr>
      </w:pPr>
      <w:r w:rsidRPr="000855AB">
        <w:rPr>
          <w:rFonts w:ascii="Courier New" w:hAnsi="Courier New" w:cs="Courier New"/>
          <w:lang w:val="en-GB"/>
        </w:rPr>
        <w:t>HB|ELK|PMC</w:t>
      </w:r>
    </w:p>
    <w:p w14:paraId="6F51F13C" w14:textId="77777777" w:rsidR="000855AB" w:rsidRDefault="000855AB" w:rsidP="003E2935">
      <w:pPr>
        <w:jc w:val="both"/>
        <w:rPr>
          <w:lang w:val="en-GB"/>
        </w:rPr>
      </w:pPr>
    </w:p>
    <w:p w14:paraId="35A08C80" w14:textId="77777777" w:rsidR="003E2935" w:rsidRDefault="004F73CE" w:rsidP="003E2935">
      <w:pPr>
        <w:jc w:val="both"/>
        <w:rPr>
          <w:lang w:val="en-GB"/>
        </w:rPr>
      </w:pPr>
      <w:r>
        <w:rPr>
          <w:lang w:val="en-GB"/>
        </w:rPr>
        <w:t>...</w:t>
      </w:r>
      <w:r w:rsidR="003E2935">
        <w:rPr>
          <w:lang w:val="en-GB"/>
        </w:rPr>
        <w:t xml:space="preserve">and unselect all search results which do not match the expression. In order to exchange the roles of selected and unselected search results, tick the box </w:t>
      </w:r>
      <w:r w:rsidR="003E2935" w:rsidRPr="00D45B34">
        <w:rPr>
          <w:rStyle w:val="Menufunction"/>
          <w:szCs w:val="20"/>
          <w:lang w:val="en-US" w:eastAsia="en-US"/>
          <w:rPrChange w:id="1579" w:author="Karolina Kaminska" w:date="2016-10-19T12:20:00Z">
            <w:rPr>
              <w:rStyle w:val="Bedienungselement"/>
            </w:rPr>
          </w:rPrChange>
        </w:rPr>
        <w:t>Invert filter</w:t>
      </w:r>
      <w:r w:rsidR="003E2935">
        <w:rPr>
          <w:lang w:val="en-GB"/>
        </w:rPr>
        <w:t>.</w:t>
      </w:r>
    </w:p>
    <w:p w14:paraId="6B3ACE28" w14:textId="77777777" w:rsidR="003E2935" w:rsidRDefault="003E2935" w:rsidP="003E2935">
      <w:pPr>
        <w:jc w:val="both"/>
        <w:rPr>
          <w:lang w:val="en-GB"/>
        </w:rPr>
      </w:pPr>
      <w:r>
        <w:rPr>
          <w:lang w:val="en-GB"/>
        </w:rPr>
        <w:t xml:space="preserve">Clicking on </w:t>
      </w:r>
      <w:r w:rsidRPr="00D45B34">
        <w:rPr>
          <w:rStyle w:val="Menufunction"/>
          <w:szCs w:val="20"/>
          <w:lang w:val="en-US" w:eastAsia="en-US"/>
          <w:rPrChange w:id="1580" w:author="Karolina Kaminska" w:date="2016-10-19T12:20:00Z">
            <w:rPr>
              <w:rStyle w:val="Bedienungselement"/>
            </w:rPr>
          </w:rPrChange>
        </w:rPr>
        <w:t>OK</w:t>
      </w:r>
      <w:r>
        <w:rPr>
          <w:lang w:val="en-GB"/>
        </w:rPr>
        <w:t xml:space="preserve"> will give you a KWIC concordance in which the selection check boxes are ticked according to your filter. You can then throw away unselected search results as described above.</w:t>
      </w:r>
    </w:p>
    <w:p w14:paraId="4A03D58F" w14:textId="77777777" w:rsidR="004D0599" w:rsidRDefault="004D0599" w:rsidP="003E2935">
      <w:pPr>
        <w:jc w:val="both"/>
        <w:rPr>
          <w:lang w:val="en-GB"/>
        </w:rPr>
      </w:pPr>
    </w:p>
    <w:p w14:paraId="1024A0B3" w14:textId="2BA4B9F6" w:rsidR="004D0599" w:rsidRDefault="004D0599" w:rsidP="003E2935">
      <w:pPr>
        <w:jc w:val="both"/>
        <w:rPr>
          <w:lang w:val="en-GB"/>
        </w:rPr>
      </w:pPr>
      <w:r>
        <w:rPr>
          <w:lang w:val="en-GB"/>
        </w:rPr>
        <w:t xml:space="preserve">A useful help for many filtering tasks is a token list, i.e. a list containing all distinct forms from a column. If you click on the </w:t>
      </w:r>
      <w:r w:rsidRPr="00D45B34">
        <w:rPr>
          <w:rStyle w:val="Menufunction"/>
          <w:szCs w:val="20"/>
          <w:lang w:val="en-US" w:eastAsia="en-US"/>
          <w:rPrChange w:id="1581" w:author="Karolina Kaminska" w:date="2016-10-19T12:21:00Z">
            <w:rPr>
              <w:rStyle w:val="Bedienungselement"/>
            </w:rPr>
          </w:rPrChange>
        </w:rPr>
        <w:t>Filter</w:t>
      </w:r>
      <w:r w:rsidRPr="004D0599">
        <w:rPr>
          <w:rStyle w:val="Bedienungselement"/>
        </w:rPr>
        <w:t>:</w:t>
      </w:r>
      <w:r>
        <w:rPr>
          <w:lang w:val="en-GB"/>
        </w:rPr>
        <w:t xml:space="preserve"> button such a list will be displayed for the currently selected columns (this will not work for the left and right context columns, though).</w:t>
      </w:r>
    </w:p>
    <w:p w14:paraId="6835AD05" w14:textId="697EECCE" w:rsidR="004D0599" w:rsidRDefault="00377DBD">
      <w:pPr>
        <w:jc w:val="center"/>
        <w:rPr>
          <w:lang w:val="en-GB"/>
        </w:rPr>
        <w:pPrChange w:id="1582" w:author="Timm Lehmberg" w:date="2016-10-31T17:03:00Z">
          <w:pPr>
            <w:jc w:val="both"/>
          </w:pPr>
        </w:pPrChange>
      </w:pPr>
      <w:ins w:id="1583" w:author="Timm Lehmberg" w:date="2016-10-31T17:03:00Z">
        <w:r>
          <w:rPr>
            <w:noProof/>
          </w:rPr>
          <mc:AlternateContent>
            <mc:Choice Requires="wps">
              <w:drawing>
                <wp:anchor distT="0" distB="0" distL="114300" distR="114300" simplePos="0" relativeHeight="251692544" behindDoc="0" locked="0" layoutInCell="1" allowOverlap="1" wp14:anchorId="067B272C" wp14:editId="5A16CA2C">
                  <wp:simplePos x="0" y="0"/>
                  <wp:positionH relativeFrom="column">
                    <wp:posOffset>4639768</wp:posOffset>
                  </wp:positionH>
                  <wp:positionV relativeFrom="paragraph">
                    <wp:posOffset>1481897</wp:posOffset>
                  </wp:positionV>
                  <wp:extent cx="297711" cy="287079"/>
                  <wp:effectExtent l="38100" t="38100" r="45720" b="36830"/>
                  <wp:wrapNone/>
                  <wp:docPr id="178"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97711" cy="287079"/>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FB1292" id="Line 29" o:spid="_x0000_s1026" style="position:absolute;flip:x y;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5.35pt,116.7pt" to="388.8pt,13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" strokecolor="red" strokeweight="4.5pt">
                  <v:stroke endarrow="block"/>
                </v:line>
              </w:pict>
            </mc:Fallback>
          </mc:AlternateContent>
        </w:r>
      </w:ins>
      <w:ins w:id="1584" w:author="Timm Lehmberg" w:date="2016-10-31T17:02:00Z">
        <w:r w:rsidRPr="00377DBD">
          <w:rPr>
            <w:noProof/>
          </w:rPr>
          <w:drawing>
            <wp:inline distT="0" distB="0" distL="0" distR="0" wp14:anchorId="59201CCC" wp14:editId="76E75F43">
              <wp:extent cx="3742661" cy="4581525"/>
              <wp:effectExtent l="0" t="0" r="0" b="0"/>
              <wp:docPr id="177" name="Grafi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1768"/>
                      <a:stretch/>
                    </pic:blipFill>
                    <pic:spPr bwMode="auto">
                      <a:xfrm>
                        <a:off x="0" y="0"/>
                        <a:ext cx="3742661" cy="4581525"/>
                      </a:xfrm>
                      <a:prstGeom prst="rect">
                        <a:avLst/>
                      </a:prstGeom>
                      <a:ln>
                        <a:noFill/>
                      </a:ln>
                      <a:extLst>
                        <a:ext uri="{53640926-AAD7-44D8-BBD7-CCE9431645EC}">
                          <a14:shadowObscured xmlns:a14="http://schemas.microsoft.com/office/drawing/2010/main"/>
                        </a:ext>
                      </a:extLst>
                    </pic:spPr>
                  </pic:pic>
                </a:graphicData>
              </a:graphic>
            </wp:inline>
          </w:drawing>
        </w:r>
      </w:ins>
    </w:p>
    <w:p w14:paraId="6E3B8948" w14:textId="5DE9947D" w:rsidR="004D0599" w:rsidDel="00377DBD" w:rsidRDefault="00766D1E">
      <w:pPr>
        <w:rPr>
          <w:del w:id="1585" w:author="Timm Lehmberg" w:date="2016-10-31T17:03:00Z"/>
          <w:lang w:val="en-GB"/>
        </w:rPr>
        <w:pPrChange w:id="1586" w:author="Timm Lehmberg" w:date="2016-10-31T17:03:00Z">
          <w:pPr>
            <w:jc w:val="center"/>
          </w:pPr>
        </w:pPrChange>
      </w:pPr>
      <w:del w:id="1587" w:author="Timm Lehmberg" w:date="2016-10-31T17:03:00Z">
        <w:r w:rsidDel="00377DBD">
          <w:rPr>
            <w:noProof/>
          </w:rPr>
          <w:drawing>
            <wp:inline distT="0" distB="0" distL="0" distR="0" wp14:anchorId="30BFC3B3" wp14:editId="64F263F6">
              <wp:extent cx="3810000" cy="4000500"/>
              <wp:effectExtent l="0" t="0" r="0" b="0"/>
              <wp:docPr id="46" name="Bild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10000" cy="4000500"/>
                      </a:xfrm>
                      <a:prstGeom prst="rect">
                        <a:avLst/>
                      </a:prstGeom>
                      <a:noFill/>
                      <a:ln>
                        <a:noFill/>
                      </a:ln>
                    </pic:spPr>
                  </pic:pic>
                </a:graphicData>
              </a:graphic>
            </wp:inline>
          </w:drawing>
        </w:r>
      </w:del>
    </w:p>
    <w:p w14:paraId="7D0E81A5" w14:textId="77777777" w:rsidR="003E2935" w:rsidRDefault="003E2935" w:rsidP="00B932C6">
      <w:pPr>
        <w:rPr>
          <w:lang w:val="en-GB"/>
        </w:rPr>
      </w:pPr>
    </w:p>
    <w:p w14:paraId="309085C3" w14:textId="77777777" w:rsidR="004D0599" w:rsidRPr="004D0599" w:rsidRDefault="004D0599" w:rsidP="004D0599">
      <w:pPr>
        <w:rPr>
          <w:lang w:val="en-GB"/>
        </w:rPr>
        <w:sectPr w:rsidR="004D0599" w:rsidRPr="004D0599">
          <w:pgSz w:w="11906" w:h="16838"/>
          <w:pgMar w:top="1417" w:right="1417" w:bottom="1134" w:left="1417" w:header="708" w:footer="708" w:gutter="0"/>
          <w:cols w:space="708"/>
          <w:docGrid w:linePitch="360"/>
        </w:sectPr>
      </w:pPr>
      <w:r>
        <w:rPr>
          <w:lang w:val="en-GB"/>
        </w:rPr>
        <w:t xml:space="preserve">The </w:t>
      </w:r>
      <w:r w:rsidRPr="00D45B34">
        <w:rPr>
          <w:rStyle w:val="Menufunction"/>
          <w:szCs w:val="20"/>
          <w:lang w:val="en-US" w:eastAsia="en-US"/>
          <w:rPrChange w:id="1588" w:author="Karolina Kaminska" w:date="2016-10-19T12:21:00Z">
            <w:rPr>
              <w:rStyle w:val="Bedienungselement"/>
            </w:rPr>
          </w:rPrChange>
        </w:rPr>
        <w:t>Unselected</w:t>
      </w:r>
      <w:r>
        <w:rPr>
          <w:lang w:val="en-GB"/>
        </w:rPr>
        <w:t xml:space="preserve"> list displays all tokens found in the column. You can add tokens to the </w:t>
      </w:r>
      <w:r w:rsidRPr="00D45B34">
        <w:rPr>
          <w:rStyle w:val="Menufunction"/>
          <w:szCs w:val="20"/>
          <w:lang w:val="en-US" w:eastAsia="en-US"/>
          <w:rPrChange w:id="1589" w:author="Karolina Kaminska" w:date="2016-10-19T12:21:00Z">
            <w:rPr>
              <w:rStyle w:val="Bedienungselement"/>
            </w:rPr>
          </w:rPrChange>
        </w:rPr>
        <w:t>Selected</w:t>
      </w:r>
      <w:r>
        <w:rPr>
          <w:lang w:val="en-GB"/>
        </w:rPr>
        <w:t xml:space="preserve"> list by clicking on </w:t>
      </w:r>
      <w:r w:rsidRPr="00D45B34">
        <w:rPr>
          <w:rStyle w:val="Menufunction"/>
          <w:szCs w:val="20"/>
          <w:lang w:val="en-US" w:eastAsia="en-US"/>
          <w:rPrChange w:id="1590" w:author="Karolina Kaminska" w:date="2016-10-19T12:21:00Z">
            <w:rPr>
              <w:rStyle w:val="Bedienungselement"/>
            </w:rPr>
          </w:rPrChange>
        </w:rPr>
        <w:t>&gt;</w:t>
      </w:r>
      <w:r>
        <w:rPr>
          <w:lang w:val="en-GB"/>
        </w:rPr>
        <w:t xml:space="preserve">. Clicking on </w:t>
      </w:r>
      <w:r w:rsidRPr="00D45B34">
        <w:rPr>
          <w:rStyle w:val="Menufunction"/>
          <w:szCs w:val="20"/>
          <w:lang w:val="en-US" w:eastAsia="en-US"/>
          <w:rPrChange w:id="1591" w:author="Karolina Kaminska" w:date="2016-10-19T12:21:00Z">
            <w:rPr>
              <w:rStyle w:val="Bedienungselement"/>
            </w:rPr>
          </w:rPrChange>
        </w:rPr>
        <w:t>Add</w:t>
      </w:r>
      <w:r>
        <w:rPr>
          <w:lang w:val="en-GB"/>
        </w:rPr>
        <w:t xml:space="preserve"> will produce a regular expression corresponding to the selected tokens. By pressing ENTER, you can paste this expression into the Filter dialog.</w:t>
      </w:r>
    </w:p>
    <w:p w14:paraId="33685631" w14:textId="34A55037" w:rsidR="001F78C3" w:rsidRDefault="001F78C3" w:rsidP="001F78C3">
      <w:pPr>
        <w:pStyle w:val="berschrift1"/>
        <w:rPr>
          <w:lang w:val="en-GB"/>
        </w:rPr>
      </w:pPr>
      <w:bookmarkStart w:id="1592" w:name="_78._USING_WORD"/>
      <w:bookmarkStart w:id="1593" w:name="_Toc468802736"/>
      <w:bookmarkEnd w:id="1592"/>
      <w:del w:id="1594" w:author="Anne Ferger" w:date="2016-11-01T13:22:00Z">
        <w:r w:rsidDel="000038DB">
          <w:rPr>
            <w:lang w:val="en-GB"/>
          </w:rPr>
          <w:delText>7</w:delText>
        </w:r>
      </w:del>
      <w:ins w:id="1595" w:author="Anne Ferger" w:date="2016-11-01T13:22:00Z">
        <w:r w:rsidR="000038DB">
          <w:rPr>
            <w:lang w:val="en-GB"/>
          </w:rPr>
          <w:t>8</w:t>
        </w:r>
      </w:ins>
      <w:r>
        <w:rPr>
          <w:lang w:val="en-GB"/>
        </w:rPr>
        <w:t>. USING WORD LISTS</w:t>
      </w:r>
      <w:bookmarkEnd w:id="1593"/>
    </w:p>
    <w:p w14:paraId="44BF7329" w14:textId="77777777" w:rsidR="003E2935" w:rsidRDefault="003E2935" w:rsidP="00B932C6">
      <w:pPr>
        <w:rPr>
          <w:lang w:val="en-GB"/>
        </w:rPr>
      </w:pPr>
    </w:p>
    <w:p w14:paraId="29F9F528" w14:textId="752A4115" w:rsidR="009F1596" w:rsidDel="00BD0356" w:rsidRDefault="000855AB">
      <w:pPr>
        <w:jc w:val="both"/>
        <w:rPr>
          <w:del w:id="1596" w:author="Timm Lehmberg" w:date="2016-10-31T11:18:00Z"/>
          <w:lang w:val="en-GB"/>
        </w:rPr>
        <w:pPrChange w:id="1597" w:author="Timm Lehmberg" w:date="2016-10-31T11:18:00Z">
          <w:pPr/>
        </w:pPrChange>
      </w:pPr>
      <w:r>
        <w:rPr>
          <w:lang w:val="en-GB"/>
        </w:rPr>
        <w:t xml:space="preserve">If you open a corpus which has been segmented for words (this depends on the segmentation algorithm used), EXAKT offers you the possibility to generate and use a word list. All word lists are displayed on the left hand side under </w:t>
      </w:r>
      <w:r w:rsidRPr="00D45B34">
        <w:rPr>
          <w:rStyle w:val="Menufunction"/>
          <w:szCs w:val="20"/>
          <w:lang w:val="en-US" w:eastAsia="en-US"/>
          <w:rPrChange w:id="1598" w:author="Karolina Kaminska" w:date="2016-10-19T12:21:00Z">
            <w:rPr>
              <w:rStyle w:val="Bedienungselement"/>
            </w:rPr>
          </w:rPrChange>
        </w:rPr>
        <w:t>Word lists</w:t>
      </w:r>
      <w:r>
        <w:rPr>
          <w:lang w:val="en-GB"/>
        </w:rPr>
        <w:t>.</w:t>
      </w:r>
    </w:p>
    <w:p w14:paraId="710FC0E1" w14:textId="77777777" w:rsidR="00BD0356" w:rsidRDefault="00BD0356" w:rsidP="004F73CE">
      <w:pPr>
        <w:jc w:val="both"/>
        <w:rPr>
          <w:ins w:id="1599" w:author="Timm Lehmberg" w:date="2016-10-31T11:18:00Z"/>
          <w:lang w:val="en-GB"/>
        </w:rPr>
      </w:pPr>
    </w:p>
    <w:p w14:paraId="12EC25C8" w14:textId="77777777" w:rsidR="00BD0356" w:rsidRDefault="00BD0356">
      <w:pPr>
        <w:jc w:val="both"/>
        <w:rPr>
          <w:ins w:id="1600" w:author="Timm Lehmberg" w:date="2016-10-31T11:18:00Z"/>
          <w:lang w:val="en-GB"/>
        </w:rPr>
        <w:pPrChange w:id="1601" w:author="Timm Lehmberg" w:date="2016-10-31T11:18:00Z">
          <w:pPr/>
        </w:pPrChange>
      </w:pPr>
    </w:p>
    <w:p w14:paraId="63D8B980" w14:textId="262F5AB4" w:rsidR="000855AB" w:rsidRDefault="00BD0356">
      <w:pPr>
        <w:jc w:val="center"/>
        <w:rPr>
          <w:lang w:val="en-GB"/>
        </w:rPr>
        <w:pPrChange w:id="1602" w:author="Timm Lehmberg" w:date="2016-10-31T11:15:00Z">
          <w:pPr/>
        </w:pPrChange>
      </w:pPr>
      <w:r>
        <w:rPr>
          <w:noProof/>
        </w:rPr>
        <mc:AlternateContent>
          <mc:Choice Requires="wps">
            <w:drawing>
              <wp:anchor distT="0" distB="0" distL="114300" distR="114300" simplePos="0" relativeHeight="251642368" behindDoc="0" locked="0" layoutInCell="1" allowOverlap="1" wp14:anchorId="7C730E45" wp14:editId="01B77EF1">
                <wp:simplePos x="0" y="0"/>
                <wp:positionH relativeFrom="column">
                  <wp:posOffset>153058</wp:posOffset>
                </wp:positionH>
                <wp:positionV relativeFrom="paragraph">
                  <wp:posOffset>2726115</wp:posOffset>
                </wp:positionV>
                <wp:extent cx="1257300" cy="342900"/>
                <wp:effectExtent l="9525" t="6350" r="9525" b="12700"/>
                <wp:wrapNone/>
                <wp:docPr id="52"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42900"/>
                        </a:xfrm>
                        <a:prstGeom prst="rect">
                          <a:avLst/>
                        </a:prstGeom>
                        <a:solidFill>
                          <a:srgbClr val="FFFFFF"/>
                        </a:solidFill>
                        <a:ln w="9525">
                          <a:solidFill>
                            <a:srgbClr val="000000"/>
                          </a:solidFill>
                          <a:miter lim="800000"/>
                          <a:headEnd/>
                          <a:tailEnd/>
                        </a:ln>
                      </wps:spPr>
                      <wps:txbx>
                        <w:txbxContent>
                          <w:p w14:paraId="7E743198" w14:textId="0B5C728E" w:rsidR="00E24B85" w:rsidRPr="002A7113" w:rsidRDefault="00E24B85" w:rsidP="000855AB">
                            <w:pPr>
                              <w:rPr>
                                <w:lang w:val="en-GB"/>
                              </w:rPr>
                            </w:pPr>
                            <w:r>
                              <w:rPr>
                                <w:lang w:val="en-GB"/>
                              </w:rPr>
                              <w:t>Word lists</w:t>
                            </w:r>
                            <w:ins w:id="1603" w:author="Timm Lehmberg" w:date="2016-10-31T14:54:00Z">
                              <w:r w:rsidRPr="00526662">
                                <w:rPr>
                                  <w:noProof/>
                                </w:rPr>
                                <w:drawing>
                                  <wp:inline distT="0" distB="0" distL="0" distR="0" wp14:anchorId="31A8A6DD" wp14:editId="68391E3D">
                                    <wp:extent cx="1065530" cy="653232"/>
                                    <wp:effectExtent l="0" t="0" r="0" b="0"/>
                                    <wp:docPr id="169"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65530" cy="653232"/>
                                            </a:xfrm>
                                            <a:prstGeom prst="rect">
                                              <a:avLst/>
                                            </a:prstGeom>
                                            <a:noFill/>
                                            <a:ln>
                                              <a:noFill/>
                                            </a:ln>
                                          </pic:spPr>
                                        </pic:pic>
                                      </a:graphicData>
                                    </a:graphic>
                                  </wp:inline>
                                </w:drawing>
                              </w:r>
                            </w:ins>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730E45" id="Text Box 33" o:spid="_x0000_s1046" type="#_x0000_t202" style="position:absolute;left:0;text-align:left;margin-left:12.05pt;margin-top:214.65pt;width:99pt;height:27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">
                <v:textbox>
                  <w:txbxContent>
                    <w:p w14:paraId="7E743198" w14:textId="0B5C728E" w:rsidR="00E24B85" w:rsidRPr="002A7113" w:rsidRDefault="00E24B85" w:rsidP="000855AB">
                      <w:pPr>
                        <w:rPr>
                          <w:lang w:val="en-GB"/>
                        </w:rPr>
                      </w:pPr>
                      <w:r>
                        <w:rPr>
                          <w:lang w:val="en-GB"/>
                        </w:rPr>
                        <w:t>Word lists</w:t>
                      </w:r>
                      <w:ins w:id="1604" w:author="Timm Lehmberg" w:date="2016-10-31T14:54:00Z">
                        <w:r w:rsidRPr="00526662">
                          <w:rPr>
                            <w:noProof/>
                          </w:rPr>
                          <w:drawing>
                            <wp:inline distT="0" distB="0" distL="0" distR="0" wp14:anchorId="31A8A6DD" wp14:editId="68391E3D">
                              <wp:extent cx="1065530" cy="653232"/>
                              <wp:effectExtent l="0" t="0" r="0" b="0"/>
                              <wp:docPr id="169"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65530" cy="653232"/>
                                      </a:xfrm>
                                      <a:prstGeom prst="rect">
                                        <a:avLst/>
                                      </a:prstGeom>
                                      <a:noFill/>
                                      <a:ln>
                                        <a:noFill/>
                                      </a:ln>
                                    </pic:spPr>
                                  </pic:pic>
                                </a:graphicData>
                              </a:graphic>
                            </wp:inline>
                          </w:drawing>
                        </w:r>
                      </w:ins>
                    </w:p>
                  </w:txbxContent>
                </v:textbox>
              </v:shape>
            </w:pict>
          </mc:Fallback>
        </mc:AlternateContent>
      </w:r>
      <w:r>
        <w:rPr>
          <w:noProof/>
        </w:rPr>
        <mc:AlternateContent>
          <mc:Choice Requires="wps">
            <w:drawing>
              <wp:anchor distT="0" distB="0" distL="114300" distR="114300" simplePos="0" relativeHeight="251640320" behindDoc="0" locked="0" layoutInCell="1" allowOverlap="1" wp14:anchorId="2FF4CC5C" wp14:editId="19971154">
                <wp:simplePos x="0" y="0"/>
                <wp:positionH relativeFrom="column">
                  <wp:posOffset>914400</wp:posOffset>
                </wp:positionH>
                <wp:positionV relativeFrom="paragraph">
                  <wp:posOffset>2251914</wp:posOffset>
                </wp:positionV>
                <wp:extent cx="1257300" cy="685800"/>
                <wp:effectExtent l="28575" t="120650" r="85725" b="31750"/>
                <wp:wrapNone/>
                <wp:docPr id="53"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57300" cy="68580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1B4CCE" id="Line 32" o:spid="_x0000_s1026" style="position:absolute;flip:y;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in,177.3pt" to="171pt,23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" strokecolor="red" strokeweight="4.5pt">
                <v:stroke endarrow="block"/>
              </v:line>
            </w:pict>
          </mc:Fallback>
        </mc:AlternateContent>
      </w:r>
      <w:ins w:id="1605" w:author="Timm Lehmberg" w:date="2016-10-31T11:17:00Z">
        <w:r w:rsidRPr="00BD0356">
          <w:rPr>
            <w:noProof/>
          </w:rPr>
          <w:drawing>
            <wp:inline distT="0" distB="0" distL="0" distR="0" wp14:anchorId="4334C884" wp14:editId="3DD0EBA0">
              <wp:extent cx="1985693" cy="4000500"/>
              <wp:effectExtent l="0" t="0" r="0" b="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2126"/>
                      <a:stretch/>
                    </pic:blipFill>
                    <pic:spPr bwMode="auto">
                      <a:xfrm>
                        <a:off x="0" y="0"/>
                        <a:ext cx="1985693" cy="4000500"/>
                      </a:xfrm>
                      <a:prstGeom prst="rect">
                        <a:avLst/>
                      </a:prstGeom>
                      <a:ln>
                        <a:noFill/>
                      </a:ln>
                      <a:extLst>
                        <a:ext uri="{53640926-AAD7-44D8-BBD7-CCE9431645EC}">
                          <a14:shadowObscured xmlns:a14="http://schemas.microsoft.com/office/drawing/2010/main"/>
                        </a:ext>
                      </a:extLst>
                    </pic:spPr>
                  </pic:pic>
                </a:graphicData>
              </a:graphic>
            </wp:inline>
          </w:drawing>
        </w:r>
      </w:ins>
    </w:p>
    <w:p w14:paraId="0C514356" w14:textId="1D4B2187" w:rsidR="000855AB" w:rsidRDefault="00766D1E" w:rsidP="000855AB">
      <w:pPr>
        <w:jc w:val="center"/>
        <w:rPr>
          <w:lang w:val="en-GB"/>
        </w:rPr>
      </w:pPr>
      <w:del w:id="1606" w:author="Timm Lehmberg" w:date="2016-10-31T11:18:00Z">
        <w:r w:rsidDel="00BD0356">
          <w:rPr>
            <w:noProof/>
          </w:rPr>
          <w:drawing>
            <wp:inline distT="0" distB="0" distL="0" distR="0" wp14:anchorId="01395810" wp14:editId="10D2E5E7">
              <wp:extent cx="2362200" cy="3371850"/>
              <wp:effectExtent l="0" t="0" r="0" b="0"/>
              <wp:docPr id="47" name="Bild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62200" cy="3371850"/>
                      </a:xfrm>
                      <a:prstGeom prst="rect">
                        <a:avLst/>
                      </a:prstGeom>
                      <a:noFill/>
                      <a:ln>
                        <a:noFill/>
                      </a:ln>
                    </pic:spPr>
                  </pic:pic>
                </a:graphicData>
              </a:graphic>
            </wp:inline>
          </w:drawing>
        </w:r>
      </w:del>
    </w:p>
    <w:p w14:paraId="2490F9EF" w14:textId="7078E592" w:rsidR="000855AB" w:rsidRDefault="000855AB" w:rsidP="00B932C6">
      <w:pPr>
        <w:rPr>
          <w:lang w:val="en-GB"/>
        </w:rPr>
      </w:pPr>
    </w:p>
    <w:p w14:paraId="68D1086F" w14:textId="1A848C2E" w:rsidR="009F1596" w:rsidRDefault="000855AB" w:rsidP="00B932C6">
      <w:pPr>
        <w:rPr>
          <w:ins w:id="1607" w:author="Timm Lehmberg" w:date="2016-10-31T11:21:00Z"/>
          <w:lang w:val="en-GB"/>
        </w:rPr>
      </w:pPr>
      <w:r>
        <w:rPr>
          <w:lang w:val="en-GB"/>
        </w:rPr>
        <w:t>If you double click on an entry of that list, a dialog of the following type will be displayed:</w:t>
      </w:r>
    </w:p>
    <w:p w14:paraId="78057C9A" w14:textId="771F42D7" w:rsidR="00F40BCD" w:rsidRDefault="005E4559" w:rsidP="00B932C6">
      <w:pPr>
        <w:rPr>
          <w:ins w:id="1608" w:author="Timm Lehmberg" w:date="2016-10-26T15:27:00Z"/>
          <w:lang w:val="en-GB"/>
        </w:rPr>
      </w:pPr>
      <w:ins w:id="1609" w:author="Timm Lehmberg" w:date="2016-10-31T12:55:00Z">
        <w:r w:rsidRPr="005E4559">
          <w:rPr>
            <w:noProof/>
          </w:rPr>
          <w:drawing>
            <wp:inline distT="0" distB="0" distL="0" distR="0" wp14:anchorId="4796BBEA" wp14:editId="08E4606B">
              <wp:extent cx="5760720" cy="4708525"/>
              <wp:effectExtent l="0" t="0" r="0" b="0"/>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4708525"/>
                      </a:xfrm>
                      <a:prstGeom prst="rect">
                        <a:avLst/>
                      </a:prstGeom>
                    </pic:spPr>
                  </pic:pic>
                </a:graphicData>
              </a:graphic>
            </wp:inline>
          </w:drawing>
        </w:r>
      </w:ins>
    </w:p>
    <w:p w14:paraId="21813F66" w14:textId="70A8016B" w:rsidR="000855AB" w:rsidDel="009F1596" w:rsidRDefault="00F40BCD" w:rsidP="004F2F9D">
      <w:pPr>
        <w:rPr>
          <w:del w:id="1610" w:author="Timm Lehmberg" w:date="2016-10-26T15:27:00Z"/>
          <w:lang w:val="en-GB"/>
        </w:rPr>
      </w:pPr>
      <w:moveToRangeStart w:id="1611" w:author="Timm Lehmberg" w:date="2016-10-31T11:21:00Z" w:name="move465676246"/>
      <w:moveTo w:id="1612" w:author="Timm Lehmberg" w:date="2016-10-31T11:21:00Z">
        <w:del w:id="1613" w:author="Timm Lehmberg" w:date="2016-10-31T11:22:00Z">
          <w:r w:rsidDel="00F40BCD">
            <w:rPr>
              <w:noProof/>
            </w:rPr>
            <w:drawing>
              <wp:inline distT="0" distB="0" distL="0" distR="0" wp14:anchorId="13454660" wp14:editId="7CCBF8EC">
                <wp:extent cx="5753100" cy="3609975"/>
                <wp:effectExtent l="0" t="0" r="0" b="9525"/>
                <wp:docPr id="166" name="Bild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53100" cy="3609975"/>
                        </a:xfrm>
                        <a:prstGeom prst="rect">
                          <a:avLst/>
                        </a:prstGeom>
                        <a:noFill/>
                        <a:ln>
                          <a:noFill/>
                        </a:ln>
                      </pic:spPr>
                    </pic:pic>
                  </a:graphicData>
                </a:graphic>
              </wp:inline>
            </w:drawing>
          </w:r>
        </w:del>
      </w:moveTo>
      <w:moveToRangeEnd w:id="1611"/>
    </w:p>
    <w:p w14:paraId="363D7686" w14:textId="77777777" w:rsidR="000855AB" w:rsidRDefault="000855AB">
      <w:pPr>
        <w:jc w:val="both"/>
        <w:rPr>
          <w:lang w:val="en-GB"/>
        </w:rPr>
        <w:pPrChange w:id="1614" w:author="Timm Lehmberg" w:date="2016-10-26T15:27:00Z">
          <w:pPr/>
        </w:pPrChange>
      </w:pPr>
    </w:p>
    <w:p w14:paraId="6EF8B13E" w14:textId="0324643E" w:rsidR="000855AB" w:rsidDel="00F40BCD" w:rsidRDefault="00766D1E" w:rsidP="000855AB">
      <w:pPr>
        <w:jc w:val="center"/>
        <w:rPr>
          <w:del w:id="1615" w:author="Timm Lehmberg" w:date="2016-10-31T11:22:00Z"/>
          <w:lang w:val="en-GB"/>
        </w:rPr>
      </w:pPr>
      <w:moveFromRangeStart w:id="1616" w:author="Timm Lehmberg" w:date="2016-10-31T11:21:00Z" w:name="move465676246"/>
      <w:moveFrom w:id="1617" w:author="Timm Lehmberg" w:date="2016-10-31T11:21:00Z">
        <w:r w:rsidDel="00F40BCD">
          <w:rPr>
            <w:noProof/>
          </w:rPr>
          <w:drawing>
            <wp:inline distT="0" distB="0" distL="0" distR="0" wp14:anchorId="1F3FCCF7" wp14:editId="2704FD19">
              <wp:extent cx="5753100" cy="3609975"/>
              <wp:effectExtent l="0" t="0" r="0" b="9525"/>
              <wp:docPr id="48" name="Bild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53100" cy="3609975"/>
                      </a:xfrm>
                      <a:prstGeom prst="rect">
                        <a:avLst/>
                      </a:prstGeom>
                      <a:noFill/>
                      <a:ln>
                        <a:noFill/>
                      </a:ln>
                    </pic:spPr>
                  </pic:pic>
                </a:graphicData>
              </a:graphic>
            </wp:inline>
          </w:drawing>
        </w:r>
      </w:moveFrom>
      <w:moveFromRangeEnd w:id="1616"/>
    </w:p>
    <w:p w14:paraId="55B48B10" w14:textId="77777777" w:rsidR="00B14EAD" w:rsidDel="00F40BCD" w:rsidRDefault="00B14EAD" w:rsidP="000855AB">
      <w:pPr>
        <w:jc w:val="center"/>
        <w:rPr>
          <w:del w:id="1618" w:author="Timm Lehmberg" w:date="2016-10-31T11:22:00Z"/>
          <w:lang w:val="en-GB"/>
        </w:rPr>
      </w:pPr>
    </w:p>
    <w:p w14:paraId="0A47C240" w14:textId="16454461" w:rsidR="00B14EAD" w:rsidRDefault="00B14EAD">
      <w:pPr>
        <w:rPr>
          <w:lang w:val="en-GB"/>
        </w:rPr>
        <w:pPrChange w:id="1619" w:author="Timm Lehmberg" w:date="2016-10-31T11:24:00Z">
          <w:pPr>
            <w:jc w:val="both"/>
          </w:pPr>
        </w:pPrChange>
      </w:pPr>
      <w:r>
        <w:rPr>
          <w:lang w:val="en-GB"/>
        </w:rPr>
        <w:t xml:space="preserve">This lists all the word types occurring in the corpus together with their frequency. Click on the table header to sort words alphabetically or by their frequency. Click on </w:t>
      </w:r>
      <w:r w:rsidRPr="00D45B34">
        <w:rPr>
          <w:rStyle w:val="Menufunction"/>
          <w:szCs w:val="20"/>
          <w:lang w:val="en-US" w:eastAsia="en-US"/>
          <w:rPrChange w:id="1620" w:author="Karolina Kaminska" w:date="2016-10-19T12:21:00Z">
            <w:rPr>
              <w:rStyle w:val="Bedienungselement"/>
            </w:rPr>
          </w:rPrChange>
        </w:rPr>
        <w:t>Save wordlist...</w:t>
      </w:r>
      <w:r>
        <w:rPr>
          <w:lang w:val="en-GB"/>
        </w:rPr>
        <w:t xml:space="preserve"> to generate a HTML version of the wordlist. You can filter the list using a regular expression. On the right side of the dialog, you have a list with selected words. Double click on any entry in the word list or click on</w:t>
      </w:r>
      <w:ins w:id="1621" w:author="Timm Lehmberg" w:date="2016-10-31T11:23:00Z">
        <w:r w:rsidR="00F40BCD">
          <w:rPr>
            <w:lang w:val="en-GB"/>
          </w:rPr>
          <w:t xml:space="preserve"> </w:t>
        </w:r>
      </w:ins>
      <w:del w:id="1622" w:author="Timm Lehmberg" w:date="2016-10-31T11:23:00Z">
        <w:r w:rsidDel="00F40BCD">
          <w:rPr>
            <w:lang w:val="en-GB"/>
          </w:rPr>
          <w:delText xml:space="preserve"> </w:delText>
        </w:r>
      </w:del>
      <w:r>
        <w:rPr>
          <w:lang w:val="en-GB"/>
        </w:rPr>
        <w:t xml:space="preserve">the button with the plus sign to add a word to the selection. </w:t>
      </w:r>
    </w:p>
    <w:p w14:paraId="7DF3D821" w14:textId="662DC23F" w:rsidR="00B14EAD" w:rsidRDefault="00B14EAD" w:rsidP="00B14EAD">
      <w:pPr>
        <w:jc w:val="both"/>
        <w:rPr>
          <w:lang w:val="en-GB"/>
        </w:rPr>
      </w:pPr>
    </w:p>
    <w:p w14:paraId="0EB763C0" w14:textId="370D3034" w:rsidR="00B14EAD" w:rsidRDefault="00B14EAD" w:rsidP="00B14EAD">
      <w:pPr>
        <w:jc w:val="both"/>
        <w:rPr>
          <w:ins w:id="1623" w:author="Timm Lehmberg" w:date="2016-10-26T15:27:00Z"/>
          <w:lang w:val="en-GB"/>
        </w:rPr>
      </w:pPr>
      <w:r>
        <w:rPr>
          <w:lang w:val="en-GB"/>
        </w:rPr>
        <w:t xml:space="preserve">Clicking on the button </w:t>
      </w:r>
      <w:r w:rsidRPr="00D45B34">
        <w:rPr>
          <w:rStyle w:val="Menufunction"/>
          <w:szCs w:val="20"/>
          <w:lang w:val="en-US" w:eastAsia="en-US"/>
          <w:rPrChange w:id="1624" w:author="Karolina Kaminska" w:date="2016-10-19T12:21:00Z">
            <w:rPr>
              <w:rStyle w:val="Bedienungselement"/>
            </w:rPr>
          </w:rPrChange>
        </w:rPr>
        <w:t>Regex</w:t>
      </w:r>
      <w:r>
        <w:rPr>
          <w:lang w:val="en-GB"/>
        </w:rPr>
        <w:t xml:space="preserve"> will copy a regular expression to the clipboard with which EXAKT can search exactly those word forms contained in the selection list. Click on the search expression text field and press </w:t>
      </w:r>
      <w:r w:rsidRPr="00D45B34">
        <w:rPr>
          <w:rStyle w:val="Menufunction"/>
          <w:szCs w:val="20"/>
          <w:lang w:val="en-US" w:eastAsia="en-US"/>
          <w:rPrChange w:id="1625" w:author="Karolina Kaminska" w:date="2016-10-19T12:21:00Z">
            <w:rPr>
              <w:rStyle w:val="Bedienungselement"/>
            </w:rPr>
          </w:rPrChange>
        </w:rPr>
        <w:t>Ctrl + V</w:t>
      </w:r>
      <w:r>
        <w:rPr>
          <w:lang w:val="en-GB"/>
        </w:rPr>
        <w:t xml:space="preserve"> to paste that regular expression into the field.</w:t>
      </w:r>
    </w:p>
    <w:p w14:paraId="52E4402C" w14:textId="77777777" w:rsidR="009F1596" w:rsidRDefault="009F1596" w:rsidP="00B14EAD">
      <w:pPr>
        <w:jc w:val="both"/>
        <w:rPr>
          <w:lang w:val="en-GB"/>
        </w:rPr>
      </w:pPr>
    </w:p>
    <w:p w14:paraId="7127679E" w14:textId="302FEA37" w:rsidR="00B14EAD" w:rsidRDefault="00B32498" w:rsidP="00E85C9F">
      <w:pPr>
        <w:jc w:val="center"/>
        <w:rPr>
          <w:lang w:val="en-GB"/>
        </w:rPr>
      </w:pPr>
      <w:ins w:id="1626" w:author="Timm Lehmberg" w:date="2016-10-31T11:27:00Z">
        <w:r w:rsidRPr="00B32498">
          <w:rPr>
            <w:noProof/>
          </w:rPr>
          <w:drawing>
            <wp:inline distT="0" distB="0" distL="0" distR="0" wp14:anchorId="46389837" wp14:editId="2AE689F8">
              <wp:extent cx="2596551" cy="1167999"/>
              <wp:effectExtent l="0" t="0" r="0" b="0"/>
              <wp:docPr id="167" name="Grafi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02750" cy="1170788"/>
                      </a:xfrm>
                      <a:prstGeom prst="rect">
                        <a:avLst/>
                      </a:prstGeom>
                    </pic:spPr>
                  </pic:pic>
                </a:graphicData>
              </a:graphic>
            </wp:inline>
          </w:drawing>
        </w:r>
      </w:ins>
      <w:del w:id="1627" w:author="Timm Lehmberg" w:date="2016-10-31T11:28:00Z">
        <w:r w:rsidR="00766D1E" w:rsidDel="00B32498">
          <w:rPr>
            <w:noProof/>
          </w:rPr>
          <w:drawing>
            <wp:inline distT="0" distB="0" distL="0" distR="0" wp14:anchorId="3835E97E" wp14:editId="00CF17B1">
              <wp:extent cx="2552700" cy="1162050"/>
              <wp:effectExtent l="0" t="0" r="0" b="0"/>
              <wp:docPr id="49"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52700" cy="1162050"/>
                      </a:xfrm>
                      <a:prstGeom prst="rect">
                        <a:avLst/>
                      </a:prstGeom>
                      <a:noFill/>
                      <a:ln>
                        <a:noFill/>
                      </a:ln>
                    </pic:spPr>
                  </pic:pic>
                </a:graphicData>
              </a:graphic>
            </wp:inline>
          </w:drawing>
        </w:r>
      </w:del>
    </w:p>
    <w:p w14:paraId="2FAFAE3F" w14:textId="405C4E2D" w:rsidR="000855AB" w:rsidRDefault="000855AB" w:rsidP="00B932C6">
      <w:pPr>
        <w:rPr>
          <w:lang w:val="en-GB"/>
        </w:rPr>
      </w:pPr>
    </w:p>
    <w:p w14:paraId="01BC7DA8" w14:textId="31B9E1BE" w:rsidR="000855AB" w:rsidRDefault="00E85C9F" w:rsidP="00B932C6">
      <w:pPr>
        <w:rPr>
          <w:lang w:val="en-GB"/>
        </w:rPr>
      </w:pPr>
      <w:ins w:id="1628" w:author="Timm Lehmberg" w:date="2016-10-31T12:57:00Z">
        <w:r w:rsidRPr="00E85C9F">
          <w:rPr>
            <w:noProof/>
          </w:rPr>
          <w:drawing>
            <wp:inline distT="0" distB="0" distL="0" distR="0" wp14:anchorId="431612EF" wp14:editId="3EFE7D54">
              <wp:extent cx="4732020" cy="333375"/>
              <wp:effectExtent l="0" t="0" r="0" b="9525"/>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7857" b="-12661"/>
                      <a:stretch/>
                    </pic:blipFill>
                    <pic:spPr bwMode="auto">
                      <a:xfrm>
                        <a:off x="0" y="0"/>
                        <a:ext cx="4732020" cy="333375"/>
                      </a:xfrm>
                      <a:prstGeom prst="rect">
                        <a:avLst/>
                      </a:prstGeom>
                      <a:ln>
                        <a:noFill/>
                      </a:ln>
                      <a:extLst>
                        <a:ext uri="{53640926-AAD7-44D8-BBD7-CCE9431645EC}">
                          <a14:shadowObscured xmlns:a14="http://schemas.microsoft.com/office/drawing/2010/main"/>
                        </a:ext>
                      </a:extLst>
                    </pic:spPr>
                  </pic:pic>
                </a:graphicData>
              </a:graphic>
            </wp:inline>
          </w:drawing>
        </w:r>
      </w:ins>
    </w:p>
    <w:p w14:paraId="372D568C" w14:textId="77777777" w:rsidR="000855AB" w:rsidRPr="005E18B7" w:rsidRDefault="006177EA" w:rsidP="006177EA">
      <w:pPr>
        <w:jc w:val="both"/>
        <w:rPr>
          <w:lang w:val="en-GB"/>
        </w:rPr>
      </w:pPr>
      <w:r>
        <w:rPr>
          <w:lang w:val="en-GB"/>
        </w:rPr>
        <w:t xml:space="preserve">Above the selection list, you have three buttons for automatically extending the selection via a Levenshtein function. The Levensthein Distance between two strings A and B is defined as the minimal number of insertion, deletion or substitution operations necessary to get from A to B. For example, the Levenshtein distance between </w:t>
      </w:r>
      <w:r w:rsidRPr="006177EA">
        <w:rPr>
          <w:i/>
          <w:lang w:val="en-GB"/>
        </w:rPr>
        <w:t>car</w:t>
      </w:r>
      <w:r>
        <w:rPr>
          <w:lang w:val="en-GB"/>
        </w:rPr>
        <w:t xml:space="preserve"> and </w:t>
      </w:r>
      <w:r w:rsidRPr="006177EA">
        <w:rPr>
          <w:i/>
          <w:lang w:val="en-GB"/>
        </w:rPr>
        <w:t>war</w:t>
      </w:r>
      <w:r>
        <w:rPr>
          <w:lang w:val="en-GB"/>
        </w:rPr>
        <w:t xml:space="preserve"> or between </w:t>
      </w:r>
      <w:r w:rsidRPr="006177EA">
        <w:rPr>
          <w:i/>
          <w:lang w:val="en-GB"/>
        </w:rPr>
        <w:t>run</w:t>
      </w:r>
      <w:r>
        <w:rPr>
          <w:lang w:val="en-GB"/>
        </w:rPr>
        <w:t xml:space="preserve"> and </w:t>
      </w:r>
      <w:r w:rsidRPr="006177EA">
        <w:rPr>
          <w:i/>
          <w:lang w:val="en-GB"/>
        </w:rPr>
        <w:t>runs</w:t>
      </w:r>
      <w:r>
        <w:rPr>
          <w:lang w:val="en-GB"/>
        </w:rPr>
        <w:t xml:space="preserve"> is 1 because it requires one substitution or one insertion, respectively, to get from one string to the other. If you click the button </w:t>
      </w:r>
      <w:r w:rsidRPr="00D45B34">
        <w:rPr>
          <w:rStyle w:val="Menufunction"/>
          <w:szCs w:val="20"/>
          <w:lang w:val="en-US" w:eastAsia="en-US"/>
          <w:rPrChange w:id="1629" w:author="Karolina Kaminska" w:date="2016-10-19T12:21:00Z">
            <w:rPr>
              <w:rStyle w:val="Bedienungselement"/>
            </w:rPr>
          </w:rPrChange>
        </w:rPr>
        <w:t>≤1</w:t>
      </w:r>
      <w:r>
        <w:rPr>
          <w:lang w:val="en-GB"/>
        </w:rPr>
        <w:t>, all words from the word list will be added to the selection whose Levenshtein distance to any one of the entries in the selection list is less than or equal to 1.</w:t>
      </w:r>
      <w:r w:rsidR="004D0599">
        <w:rPr>
          <w:lang w:val="en-GB"/>
        </w:rPr>
        <w:t xml:space="preserve"> The buttons </w:t>
      </w:r>
      <w:r w:rsidR="004D0599" w:rsidRPr="00D45B34">
        <w:rPr>
          <w:rStyle w:val="Menufunction"/>
          <w:szCs w:val="20"/>
          <w:lang w:val="en-US" w:eastAsia="en-US"/>
          <w:rPrChange w:id="1630" w:author="Karolina Kaminska" w:date="2016-10-19T12:21:00Z">
            <w:rPr>
              <w:rStyle w:val="Bedienungselement"/>
            </w:rPr>
          </w:rPrChange>
        </w:rPr>
        <w:t>≤2</w:t>
      </w:r>
      <w:r w:rsidR="004D0599">
        <w:rPr>
          <w:rStyle w:val="Bedienungselement"/>
        </w:rPr>
        <w:t xml:space="preserve"> </w:t>
      </w:r>
      <w:r w:rsidR="004D0599">
        <w:rPr>
          <w:lang w:val="en-GB"/>
        </w:rPr>
        <w:t xml:space="preserve">and </w:t>
      </w:r>
      <w:del w:id="1631" w:author="Karolina Kaminska" w:date="2016-10-19T13:02:00Z">
        <w:r w:rsidR="004D0599" w:rsidDel="00D46F5A">
          <w:rPr>
            <w:lang w:val="en-GB"/>
          </w:rPr>
          <w:delText xml:space="preserve"> </w:delText>
        </w:r>
      </w:del>
      <w:r w:rsidR="004D0599" w:rsidRPr="00D45B34">
        <w:rPr>
          <w:rStyle w:val="Menufunction"/>
          <w:szCs w:val="20"/>
          <w:lang w:val="en-US" w:eastAsia="en-US"/>
          <w:rPrChange w:id="1632" w:author="Karolina Kaminska" w:date="2016-10-19T12:21:00Z">
            <w:rPr>
              <w:rStyle w:val="Bedienungselement"/>
            </w:rPr>
          </w:rPrChange>
        </w:rPr>
        <w:t>≤3</w:t>
      </w:r>
      <w:r w:rsidR="004D0599">
        <w:rPr>
          <w:rStyle w:val="Bedienungselement"/>
        </w:rPr>
        <w:t xml:space="preserve"> </w:t>
      </w:r>
      <w:r w:rsidR="004D0599">
        <w:rPr>
          <w:lang w:val="en-GB"/>
        </w:rPr>
        <w:t xml:space="preserve">work in an analogous manner. </w:t>
      </w:r>
    </w:p>
    <w:p w14:paraId="615DFB65" w14:textId="45031576" w:rsidR="004D0599" w:rsidRDefault="00621904" w:rsidP="004D0599">
      <w:pPr>
        <w:pStyle w:val="berschrift1"/>
        <w:rPr>
          <w:lang w:val="en-GB"/>
        </w:rPr>
      </w:pPr>
      <w:r>
        <w:rPr>
          <w:lang w:val="en-GB"/>
        </w:rPr>
        <w:br w:type="page"/>
      </w:r>
      <w:bookmarkStart w:id="1633" w:name="_Toc468802737"/>
      <w:ins w:id="1634" w:author="Anne Ferger" w:date="2016-11-01T13:22:00Z">
        <w:r w:rsidR="000038DB">
          <w:rPr>
            <w:lang w:val="en-GB"/>
          </w:rPr>
          <w:t>9</w:t>
        </w:r>
      </w:ins>
      <w:del w:id="1635" w:author="Anne Ferger" w:date="2016-11-01T13:22:00Z">
        <w:r w:rsidR="004D0599" w:rsidDel="000038DB">
          <w:rPr>
            <w:lang w:val="en-GB"/>
          </w:rPr>
          <w:delText>8</w:delText>
        </w:r>
      </w:del>
      <w:r w:rsidR="004D0599">
        <w:rPr>
          <w:lang w:val="en-GB"/>
        </w:rPr>
        <w:t>. DIFFERENT TYPES OF SEARCHES</w:t>
      </w:r>
      <w:bookmarkEnd w:id="1633"/>
    </w:p>
    <w:p w14:paraId="5BDEA507" w14:textId="7D524E6E" w:rsidR="00D16B72" w:rsidRDefault="00621904" w:rsidP="00EA4C28">
      <w:pPr>
        <w:jc w:val="both"/>
        <w:rPr>
          <w:lang w:val="en-GB"/>
        </w:rPr>
      </w:pPr>
      <w:r w:rsidRPr="00673120">
        <w:rPr>
          <w:lang w:val="en-GB"/>
        </w:rPr>
        <w:t xml:space="preserve">So far, we have demonstrated all functionality with the example of a regular expression search over transcription text. </w:t>
      </w:r>
      <w:del w:id="1636" w:author="Timm Lehmberg" w:date="2016-10-31T10:02:00Z">
        <w:r w:rsidRPr="00673120" w:rsidDel="00CE38ED">
          <w:rPr>
            <w:lang w:val="en-GB"/>
          </w:rPr>
          <w:delText>Actually, however,</w:delText>
        </w:r>
      </w:del>
      <w:ins w:id="1637" w:author="Timm Lehmberg" w:date="2016-10-31T10:02:00Z">
        <w:r w:rsidR="00CE38ED" w:rsidRPr="00900C01">
          <w:rPr>
            <w:lang w:val="en-GB"/>
            <w:rPrChange w:id="1638" w:author="Timm Lehmberg" w:date="2016-10-31T10:21:00Z">
              <w:rPr>
                <w:highlight w:val="yellow"/>
                <w:lang w:val="en-GB"/>
              </w:rPr>
            </w:rPrChange>
          </w:rPr>
          <w:t>As already mentioned,</w:t>
        </w:r>
      </w:ins>
      <w:r w:rsidRPr="00673120">
        <w:rPr>
          <w:lang w:val="en-GB"/>
        </w:rPr>
        <w:t xml:space="preserve"> this is only one of several types of searches you can do with EXAKT.</w:t>
      </w:r>
      <w:r>
        <w:rPr>
          <w:lang w:val="en-GB"/>
        </w:rPr>
        <w:t xml:space="preserve"> Which type of search is carried out is specified via the combo box beside the </w:t>
      </w:r>
      <w:r w:rsidRPr="00D45B34">
        <w:rPr>
          <w:rStyle w:val="Menufunction"/>
          <w:szCs w:val="20"/>
          <w:lang w:val="en-US" w:eastAsia="en-US"/>
          <w:rPrChange w:id="1639" w:author="Karolina Kaminska" w:date="2016-10-19T12:21:00Z">
            <w:rPr>
              <w:rStyle w:val="Bedienungselement"/>
            </w:rPr>
          </w:rPrChange>
        </w:rPr>
        <w:t>Search:</w:t>
      </w:r>
      <w:r>
        <w:rPr>
          <w:lang w:val="en-GB"/>
        </w:rPr>
        <w:t xml:space="preserve"> button.</w:t>
      </w:r>
      <w:ins w:id="1640" w:author="Timm Lehmberg" w:date="2016-10-31T10:02:00Z">
        <w:r w:rsidR="00CE38ED">
          <w:rPr>
            <w:lang w:val="en-GB"/>
          </w:rPr>
          <w:t xml:space="preserve"> The first element specifies the type of search method that is used while the letter in </w:t>
        </w:r>
      </w:ins>
      <w:ins w:id="1641" w:author="Timm Lehmberg" w:date="2016-10-31T10:06:00Z">
        <w:r w:rsidR="00CE38ED">
          <w:rPr>
            <w:lang w:val="en-GB"/>
          </w:rPr>
          <w:t xml:space="preserve">brackets specifies the area where the search will be conducted. In EXAKT these areas are the different tiers of the transcriptions of the corpus. </w:t>
        </w:r>
      </w:ins>
      <w:ins w:id="1642" w:author="Timm Lehmberg" w:date="2016-10-31T11:35:00Z">
        <w:r w:rsidR="004F2F9D">
          <w:rPr>
            <w:lang w:val="en-GB"/>
          </w:rPr>
          <w:t xml:space="preserve">With the RegEx method you can search the T(ranscription), A(nnotation) or the D(escription) </w:t>
        </w:r>
      </w:ins>
      <w:ins w:id="1643" w:author="Timm Lehmberg" w:date="2016-10-31T11:36:00Z">
        <w:r w:rsidR="004F2F9D">
          <w:rPr>
            <w:lang w:val="en-GB"/>
          </w:rPr>
          <w:t xml:space="preserve">tiers. </w:t>
        </w:r>
      </w:ins>
      <w:ins w:id="1644" w:author="Timm Lehmberg" w:date="2016-10-31T11:39:00Z">
        <w:r w:rsidR="001359A2">
          <w:rPr>
            <w:lang w:val="en-GB"/>
          </w:rPr>
          <w:t>T</w:t>
        </w:r>
      </w:ins>
      <w:ins w:id="1645" w:author="Timm Lehmberg" w:date="2016-10-31T11:40:00Z">
        <w:r w:rsidR="001359A2">
          <w:rPr>
            <w:lang w:val="en-GB"/>
          </w:rPr>
          <w:t xml:space="preserve">he XPath </w:t>
        </w:r>
        <w:r w:rsidR="008D09BA">
          <w:rPr>
            <w:lang w:val="en-GB"/>
          </w:rPr>
          <w:t xml:space="preserve">method can only be used for the T(ranscription) tiers. </w:t>
        </w:r>
      </w:ins>
      <w:ins w:id="1646" w:author="Timm Lehmberg" w:date="2016-10-31T11:41:00Z">
        <w:del w:id="1647" w:author="Anne Ferger" w:date="2016-11-01T11:17:00Z">
          <w:r w:rsidR="00831F60" w:rsidRPr="00831F60" w:rsidDel="008817CF">
            <w:rPr>
              <w:highlight w:val="yellow"/>
              <w:lang w:val="en-GB"/>
              <w:rPrChange w:id="1648" w:author="Timm Lehmberg" w:date="2016-10-31T11:41:00Z">
                <w:rPr>
                  <w:lang w:val="en-GB"/>
                </w:rPr>
              </w:rPrChange>
            </w:rPr>
            <w:delText>There is also a</w:delText>
          </w:r>
        </w:del>
      </w:ins>
      <w:del w:id="1649" w:author="Anne Ferger" w:date="2016-11-01T11:17:00Z">
        <w:r w:rsidR="00D16B72" w:rsidDel="008817CF">
          <w:rPr>
            <w:highlight w:val="yellow"/>
            <w:lang w:val="en-GB"/>
          </w:rPr>
          <w:delText>n</w:delText>
        </w:r>
      </w:del>
      <w:ins w:id="1650" w:author="Timm Lehmberg" w:date="2016-10-31T11:41:00Z">
        <w:del w:id="1651" w:author="Anne Ferger" w:date="2016-11-01T11:17:00Z">
          <w:r w:rsidR="00831F60" w:rsidRPr="00831F60" w:rsidDel="008817CF">
            <w:rPr>
              <w:highlight w:val="yellow"/>
              <w:lang w:val="en-GB"/>
              <w:rPrChange w:id="1652" w:author="Timm Lehmberg" w:date="2016-10-31T11:41:00Z">
                <w:rPr>
                  <w:lang w:val="en-GB"/>
                </w:rPr>
              </w:rPrChange>
            </w:rPr>
            <w:delText xml:space="preserve"> </w:delText>
          </w:r>
        </w:del>
      </w:ins>
      <w:del w:id="1653" w:author="Anne Ferger" w:date="2016-11-01T11:17:00Z">
        <w:r w:rsidR="00D16B72" w:rsidDel="008817CF">
          <w:rPr>
            <w:highlight w:val="yellow"/>
            <w:lang w:val="en-GB"/>
          </w:rPr>
          <w:delText xml:space="preserve">option </w:delText>
        </w:r>
      </w:del>
      <w:ins w:id="1654" w:author="Timm Lehmberg" w:date="2016-10-31T11:41:00Z">
        <w:del w:id="1655" w:author="Anne Ferger" w:date="2016-11-01T11:17:00Z">
          <w:r w:rsidR="00831F60" w:rsidRPr="00831F60" w:rsidDel="008817CF">
            <w:rPr>
              <w:highlight w:val="yellow"/>
              <w:lang w:val="en-GB"/>
              <w:rPrChange w:id="1656" w:author="Timm Lehmberg" w:date="2016-10-31T11:41:00Z">
                <w:rPr>
                  <w:lang w:val="en-GB"/>
                </w:rPr>
              </w:rPrChange>
            </w:rPr>
            <w:delText>to</w:delText>
          </w:r>
          <w:r w:rsidR="00831F60" w:rsidDel="008817CF">
            <w:rPr>
              <w:lang w:val="en-GB"/>
            </w:rPr>
            <w:delText xml:space="preserve"> </w:delText>
          </w:r>
          <w:r w:rsidR="00831F60" w:rsidRPr="00831F60" w:rsidDel="008817CF">
            <w:rPr>
              <w:highlight w:val="yellow"/>
              <w:lang w:val="en-GB"/>
              <w:rPrChange w:id="1657" w:author="Timm Lehmberg" w:date="2016-10-31T11:41:00Z">
                <w:rPr>
                  <w:lang w:val="en-GB"/>
                </w:rPr>
              </w:rPrChange>
            </w:rPr>
            <w:delText>conduct a multilevel search with XSL.</w:delText>
          </w:r>
        </w:del>
      </w:ins>
    </w:p>
    <w:p w14:paraId="2C5E4C27" w14:textId="77777777" w:rsidR="00D16B72" w:rsidRDefault="00D16B72" w:rsidP="00EA4C28">
      <w:pPr>
        <w:jc w:val="both"/>
        <w:rPr>
          <w:lang w:val="en-GB"/>
        </w:rPr>
      </w:pPr>
    </w:p>
    <w:p w14:paraId="45E3FE8B" w14:textId="07FAEAB4" w:rsidR="001F78C3" w:rsidRPr="009C5E5B" w:rsidRDefault="00D16B72" w:rsidP="008C626D">
      <w:pPr>
        <w:jc w:val="center"/>
        <w:rPr>
          <w:rStyle w:val="Bedienungselement"/>
          <w:b w:val="0"/>
          <w:color w:val="auto"/>
        </w:rPr>
      </w:pPr>
      <w:r w:rsidRPr="00D16B72">
        <w:rPr>
          <w:noProof/>
        </w:rPr>
        <w:drawing>
          <wp:inline distT="0" distB="0" distL="0" distR="0" wp14:anchorId="47C4D113" wp14:editId="6495A4C2">
            <wp:extent cx="1504950" cy="1095375"/>
            <wp:effectExtent l="0" t="0" r="0" b="9525"/>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504950" cy="1095375"/>
                    </a:xfrm>
                    <a:prstGeom prst="rect">
                      <a:avLst/>
                    </a:prstGeom>
                  </pic:spPr>
                </pic:pic>
              </a:graphicData>
            </a:graphic>
          </wp:inline>
        </w:drawing>
      </w:r>
      <w:del w:id="1658" w:author="Timm Lehmberg" w:date="2016-10-31T11:39:00Z">
        <w:r w:rsidR="00766D1E" w:rsidDel="001359A2">
          <w:rPr>
            <w:rFonts w:cs="Arial"/>
            <w:b/>
            <w:bCs/>
            <w:noProof/>
            <w:color w:val="0000FF"/>
            <w:kern w:val="32"/>
            <w:sz w:val="28"/>
            <w:szCs w:val="32"/>
          </w:rPr>
          <w:drawing>
            <wp:inline distT="0" distB="0" distL="0" distR="0" wp14:anchorId="1579C1EA" wp14:editId="0293879D">
              <wp:extent cx="2438400" cy="1057275"/>
              <wp:effectExtent l="0" t="0" r="0" b="9525"/>
              <wp:docPr id="51" name="Bild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38400" cy="1057275"/>
                      </a:xfrm>
                      <a:prstGeom prst="rect">
                        <a:avLst/>
                      </a:prstGeom>
                      <a:noFill/>
                      <a:ln>
                        <a:noFill/>
                      </a:ln>
                    </pic:spPr>
                  </pic:pic>
                </a:graphicData>
              </a:graphic>
            </wp:inline>
          </w:drawing>
        </w:r>
      </w:del>
    </w:p>
    <w:p w14:paraId="56A90232" w14:textId="225B34A6" w:rsidR="00621904" w:rsidRDefault="000038DB" w:rsidP="00621904">
      <w:pPr>
        <w:pStyle w:val="berschrift2"/>
        <w:rPr>
          <w:ins w:id="1659" w:author="Timm Lehmberg" w:date="2016-10-31T10:22:00Z"/>
          <w:lang w:val="en-GB"/>
        </w:rPr>
      </w:pPr>
      <w:bookmarkStart w:id="1660" w:name="_Toc468802738"/>
      <w:ins w:id="1661" w:author="Anne Ferger" w:date="2016-11-01T13:22:00Z">
        <w:r>
          <w:rPr>
            <w:lang w:val="en-GB"/>
          </w:rPr>
          <w:t>9</w:t>
        </w:r>
      </w:ins>
      <w:del w:id="1662" w:author="Anne Ferger" w:date="2016-11-01T13:22:00Z">
        <w:r w:rsidR="00621904" w:rsidDel="000038DB">
          <w:rPr>
            <w:lang w:val="en-GB"/>
          </w:rPr>
          <w:delText>8</w:delText>
        </w:r>
      </w:del>
      <w:r w:rsidR="00621904">
        <w:rPr>
          <w:lang w:val="en-GB"/>
        </w:rPr>
        <w:t>.1</w:t>
      </w:r>
      <w:del w:id="1663" w:author="Anne Ferger" w:date="2016-11-01T13:37:00Z">
        <w:r w:rsidR="00621904" w:rsidDel="00DE49FA">
          <w:rPr>
            <w:lang w:val="en-GB"/>
          </w:rPr>
          <w:delText>.</w:delText>
        </w:r>
      </w:del>
      <w:r w:rsidR="00621904">
        <w:rPr>
          <w:lang w:val="en-GB"/>
        </w:rPr>
        <w:t xml:space="preserve"> Regular Expression Search over Transcription tiers [RegEx (T)]</w:t>
      </w:r>
      <w:bookmarkEnd w:id="1660"/>
    </w:p>
    <w:p w14:paraId="6535C0C5" w14:textId="243FA98B" w:rsidR="00900C01" w:rsidRPr="00673120" w:rsidDel="008817CF" w:rsidRDefault="00900C01">
      <w:pPr>
        <w:rPr>
          <w:del w:id="1664" w:author="Anne Ferger" w:date="2016-11-01T11:17:00Z"/>
          <w:lang w:val="en-GB"/>
        </w:rPr>
        <w:pPrChange w:id="1665" w:author="Timm Lehmberg" w:date="2016-10-31T10:22:00Z">
          <w:pPr>
            <w:pStyle w:val="berschrift2"/>
          </w:pPr>
        </w:pPrChange>
      </w:pPr>
      <w:ins w:id="1666" w:author="Timm Lehmberg" w:date="2016-10-31T10:22:00Z">
        <w:r>
          <w:rPr>
            <w:lang w:val="en-GB"/>
          </w:rPr>
          <w:t xml:space="preserve">This type of search has already been explained in the previous chapters. </w:t>
        </w:r>
      </w:ins>
      <w:ins w:id="1667" w:author="Timm Lehmberg" w:date="2016-10-31T10:23:00Z">
        <w:r>
          <w:rPr>
            <w:lang w:val="en-GB"/>
          </w:rPr>
          <w:t xml:space="preserve">It conducts a search with the regular expressions method in all the transcriptions tiers of every speaker of the corpus. </w:t>
        </w:r>
      </w:ins>
      <w:ins w:id="1668" w:author="Timm Lehmberg" w:date="2016-10-31T10:24:00Z">
        <w:r w:rsidR="00BC2A1C">
          <w:rPr>
            <w:lang w:val="en-GB"/>
          </w:rPr>
          <w:t xml:space="preserve">It is </w:t>
        </w:r>
      </w:ins>
      <w:ins w:id="1669" w:author="Timm Lehmberg" w:date="2016-10-31T11:42:00Z">
        <w:r w:rsidR="00D62240">
          <w:rPr>
            <w:lang w:val="en-GB"/>
          </w:rPr>
          <w:t xml:space="preserve">the most common </w:t>
        </w:r>
      </w:ins>
      <w:ins w:id="1670" w:author="Timm Lehmberg" w:date="2016-10-31T11:47:00Z">
        <w:r w:rsidR="00D62240">
          <w:rPr>
            <w:lang w:val="en-GB"/>
          </w:rPr>
          <w:t>type of search</w:t>
        </w:r>
      </w:ins>
      <w:ins w:id="1671" w:author="Anne Ferger" w:date="2016-11-01T11:17:00Z">
        <w:r w:rsidR="008817CF">
          <w:rPr>
            <w:lang w:val="en-GB"/>
          </w:rPr>
          <w:t xml:space="preserve"> and can be used for different </w:t>
        </w:r>
      </w:ins>
      <w:ins w:id="1672" w:author="Anne Ferger" w:date="2016-11-01T11:18:00Z">
        <w:r w:rsidR="008817CF">
          <w:rPr>
            <w:lang w:val="en-GB"/>
          </w:rPr>
          <w:t xml:space="preserve">analyses. </w:t>
        </w:r>
      </w:ins>
      <w:ins w:id="1673" w:author="Timm Lehmberg" w:date="2016-10-31T11:47:00Z">
        <w:del w:id="1674" w:author="Anne Ferger" w:date="2016-11-01T11:17:00Z">
          <w:r w:rsidR="00D62240" w:rsidDel="008817CF">
            <w:rPr>
              <w:lang w:val="en-GB"/>
            </w:rPr>
            <w:delText xml:space="preserve">. </w:delText>
          </w:r>
        </w:del>
      </w:ins>
    </w:p>
    <w:p w14:paraId="2CC620FE" w14:textId="5997DD40" w:rsidR="001F78C3" w:rsidDel="008817CF" w:rsidRDefault="00621904" w:rsidP="00621904">
      <w:pPr>
        <w:rPr>
          <w:del w:id="1675" w:author="Anne Ferger" w:date="2016-11-01T11:17:00Z"/>
          <w:rStyle w:val="Bedienungselement"/>
        </w:rPr>
      </w:pPr>
      <w:del w:id="1676" w:author="Anne Ferger" w:date="2016-11-01T11:17:00Z">
        <w:r w:rsidRPr="009C5E5B" w:rsidDel="008817CF">
          <w:rPr>
            <w:highlight w:val="yellow"/>
            <w:lang w:val="en-GB"/>
          </w:rPr>
          <w:delText>*** TODO ***</w:delText>
        </w:r>
      </w:del>
    </w:p>
    <w:p w14:paraId="47EC682B" w14:textId="77777777" w:rsidR="00A01EDE" w:rsidRDefault="00A01EDE" w:rsidP="00A01EDE">
      <w:pPr>
        <w:rPr>
          <w:lang w:val="en-GB"/>
        </w:rPr>
      </w:pPr>
    </w:p>
    <w:p w14:paraId="536526CA" w14:textId="1FFF838C" w:rsidR="00621904" w:rsidRDefault="000038DB" w:rsidP="00621904">
      <w:pPr>
        <w:pStyle w:val="berschrift2"/>
        <w:rPr>
          <w:lang w:val="en-GB"/>
        </w:rPr>
      </w:pPr>
      <w:bookmarkStart w:id="1677" w:name="_Toc468802739"/>
      <w:ins w:id="1678" w:author="Anne Ferger" w:date="2016-11-01T13:22:00Z">
        <w:r>
          <w:rPr>
            <w:lang w:val="en-GB"/>
          </w:rPr>
          <w:t>9</w:t>
        </w:r>
      </w:ins>
      <w:del w:id="1679" w:author="Anne Ferger" w:date="2016-11-01T13:22:00Z">
        <w:r w:rsidR="00621904" w:rsidDel="000038DB">
          <w:rPr>
            <w:lang w:val="en-GB"/>
          </w:rPr>
          <w:delText>8</w:delText>
        </w:r>
      </w:del>
      <w:r w:rsidR="00621904">
        <w:rPr>
          <w:lang w:val="en-GB"/>
        </w:rPr>
        <w:t>.2</w:t>
      </w:r>
      <w:del w:id="1680" w:author="Anne Ferger" w:date="2016-11-01T13:36:00Z">
        <w:r w:rsidR="00621904" w:rsidDel="00DE49FA">
          <w:rPr>
            <w:lang w:val="en-GB"/>
          </w:rPr>
          <w:delText>.</w:delText>
        </w:r>
      </w:del>
      <w:r w:rsidR="00621904">
        <w:rPr>
          <w:lang w:val="en-GB"/>
        </w:rPr>
        <w:t xml:space="preserve"> Regular Expression Search over </w:t>
      </w:r>
      <w:r w:rsidR="00EA4C28">
        <w:rPr>
          <w:lang w:val="en-GB"/>
        </w:rPr>
        <w:t>Annotation</w:t>
      </w:r>
      <w:r w:rsidR="00621904">
        <w:rPr>
          <w:lang w:val="en-GB"/>
        </w:rPr>
        <w:t xml:space="preserve"> tiers [RegEx (A)]</w:t>
      </w:r>
      <w:bookmarkEnd w:id="1677"/>
    </w:p>
    <w:p w14:paraId="396FE3DD" w14:textId="12100FA5" w:rsidR="00AA44CE" w:rsidRDefault="00AA44CE" w:rsidP="00621904">
      <w:pPr>
        <w:rPr>
          <w:ins w:id="1681" w:author="Timm Lehmberg" w:date="2016-10-31T15:14:00Z"/>
          <w:lang w:val="en-GB"/>
        </w:rPr>
      </w:pPr>
      <w:ins w:id="1682" w:author="Timm Lehmberg" w:date="2016-10-31T09:08:00Z">
        <w:r>
          <w:rPr>
            <w:lang w:val="en-GB"/>
          </w:rPr>
          <w:t xml:space="preserve">Another type of search is a </w:t>
        </w:r>
      </w:ins>
      <w:ins w:id="1683" w:author="Timm Lehmberg" w:date="2016-10-31T09:09:00Z">
        <w:r>
          <w:rPr>
            <w:lang w:val="en-GB"/>
          </w:rPr>
          <w:t>regular</w:t>
        </w:r>
      </w:ins>
      <w:ins w:id="1684" w:author="Timm Lehmberg" w:date="2016-10-31T09:08:00Z">
        <w:r>
          <w:rPr>
            <w:lang w:val="en-GB"/>
          </w:rPr>
          <w:t xml:space="preserve"> </w:t>
        </w:r>
      </w:ins>
      <w:ins w:id="1685" w:author="Timm Lehmberg" w:date="2016-10-31T09:09:00Z">
        <w:r>
          <w:rPr>
            <w:lang w:val="en-GB"/>
          </w:rPr>
          <w:t xml:space="preserve">expression search of the </w:t>
        </w:r>
      </w:ins>
      <w:ins w:id="1686" w:author="Timm Lehmberg" w:date="2016-10-31T11:52:00Z">
        <w:r w:rsidR="00FE5843">
          <w:rPr>
            <w:lang w:val="en-GB"/>
          </w:rPr>
          <w:t xml:space="preserve">Annotation tiers. </w:t>
        </w:r>
      </w:ins>
      <w:r w:rsidR="002564EE">
        <w:rPr>
          <w:lang w:val="en-GB"/>
        </w:rPr>
        <w:t>It searches</w:t>
      </w:r>
      <w:ins w:id="1687" w:author="Timm Lehmberg" w:date="2016-10-31T11:53:00Z">
        <w:r w:rsidR="00C5292F">
          <w:rPr>
            <w:lang w:val="en-GB"/>
          </w:rPr>
          <w:t xml:space="preserve"> the annotations made in the corpus. </w:t>
        </w:r>
      </w:ins>
      <w:r w:rsidR="004B7E9D">
        <w:rPr>
          <w:lang w:val="en-GB"/>
        </w:rPr>
        <w:t>If RegEx(A) is chosen, you have to choose the annotation tier you want to analyse. All annotation tiers that are used in the current corpus are listed in the drop-down menu. Not</w:t>
      </w:r>
      <w:r w:rsidR="00881CD2">
        <w:rPr>
          <w:lang w:val="en-GB"/>
        </w:rPr>
        <w:t>e, that the search in</w:t>
      </w:r>
      <w:r w:rsidR="004B7E9D">
        <w:rPr>
          <w:lang w:val="en-GB"/>
        </w:rPr>
        <w:t xml:space="preserve"> annotation tiers is different from </w:t>
      </w:r>
      <w:r w:rsidR="00881CD2">
        <w:rPr>
          <w:lang w:val="en-GB"/>
        </w:rPr>
        <w:t xml:space="preserve">the search in transcription tiers, because typically, annotation tiers are filled with </w:t>
      </w:r>
      <w:r w:rsidR="00902A3D">
        <w:rPr>
          <w:lang w:val="en-GB"/>
        </w:rPr>
        <w:t>pre</w:t>
      </w:r>
      <w:r w:rsidR="00881CD2">
        <w:rPr>
          <w:lang w:val="en-GB"/>
        </w:rPr>
        <w:t xml:space="preserve">defined tags. </w:t>
      </w:r>
    </w:p>
    <w:p w14:paraId="5BDAAE90" w14:textId="77777777" w:rsidR="00EB0649" w:rsidRDefault="00EB0649" w:rsidP="00621904">
      <w:pPr>
        <w:rPr>
          <w:ins w:id="1688" w:author="Timm Lehmberg" w:date="2016-10-31T09:08:00Z"/>
          <w:lang w:val="en-GB"/>
        </w:rPr>
      </w:pPr>
    </w:p>
    <w:p w14:paraId="6A8E062C" w14:textId="5F6EFF8A" w:rsidR="00621904" w:rsidDel="00500DC8" w:rsidRDefault="00621904" w:rsidP="00621904">
      <w:pPr>
        <w:rPr>
          <w:del w:id="1689" w:author="Timm Lehmberg" w:date="2016-10-31T15:11:00Z"/>
          <w:rStyle w:val="Bedienungselement"/>
        </w:rPr>
      </w:pPr>
      <w:del w:id="1690" w:author="Timm Lehmberg" w:date="2016-10-31T15:11:00Z">
        <w:r w:rsidRPr="00334EBA" w:rsidDel="00500DC8">
          <w:rPr>
            <w:highlight w:val="yellow"/>
            <w:lang w:val="en-GB"/>
          </w:rPr>
          <w:delText>*** TODO ***</w:delText>
        </w:r>
      </w:del>
    </w:p>
    <w:p w14:paraId="658FAA50" w14:textId="1BD70C20" w:rsidR="00A01EDE" w:rsidRDefault="00526662" w:rsidP="00A01EDE">
      <w:pPr>
        <w:rPr>
          <w:lang w:val="en-GB"/>
        </w:rPr>
      </w:pPr>
      <w:ins w:id="1691" w:author="Timm Lehmberg" w:date="2016-10-31T14:54:00Z">
        <w:r>
          <w:rPr>
            <w:noProof/>
          </w:rPr>
          <mc:AlternateContent>
            <mc:Choice Requires="wps">
              <w:drawing>
                <wp:anchor distT="0" distB="0" distL="114300" distR="114300" simplePos="0" relativeHeight="251690496" behindDoc="0" locked="0" layoutInCell="1" allowOverlap="1" wp14:anchorId="3B12D6F7" wp14:editId="5966B40D">
                  <wp:simplePos x="0" y="0"/>
                  <wp:positionH relativeFrom="column">
                    <wp:posOffset>4206671</wp:posOffset>
                  </wp:positionH>
                  <wp:positionV relativeFrom="paragraph">
                    <wp:posOffset>558165</wp:posOffset>
                  </wp:positionV>
                  <wp:extent cx="1173193" cy="780690"/>
                  <wp:effectExtent l="19050" t="38100" r="46355" b="38735"/>
                  <wp:wrapNone/>
                  <wp:docPr id="165"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73193" cy="78069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74002B" id="Line 32" o:spid="_x0000_s1026" style="position:absolute;flip:y;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1.25pt,43.95pt" to="423.65pt,10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" strokecolor="red" strokeweight="4.5pt">
                  <v:stroke endarrow="block"/>
                </v:line>
              </w:pict>
            </mc:Fallback>
          </mc:AlternateContent>
        </w:r>
      </w:ins>
      <w:r w:rsidR="002564EE" w:rsidRPr="002564EE">
        <w:rPr>
          <w:noProof/>
        </w:rPr>
        <w:drawing>
          <wp:inline distT="0" distB="0" distL="0" distR="0" wp14:anchorId="35EDF499" wp14:editId="2BB47725">
            <wp:extent cx="5760720" cy="1069975"/>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1069975"/>
                    </a:xfrm>
                    <a:prstGeom prst="rect">
                      <a:avLst/>
                    </a:prstGeom>
                  </pic:spPr>
                </pic:pic>
              </a:graphicData>
            </a:graphic>
          </wp:inline>
        </w:drawing>
      </w:r>
    </w:p>
    <w:p w14:paraId="7D119980" w14:textId="23F8DA6E" w:rsidR="00D95FA8" w:rsidRDefault="00526662" w:rsidP="00A01EDE">
      <w:pPr>
        <w:rPr>
          <w:lang w:val="en-GB"/>
        </w:rPr>
      </w:pPr>
      <w:ins w:id="1692" w:author="Timm Lehmberg" w:date="2016-10-31T14:54:00Z">
        <w:r>
          <w:rPr>
            <w:noProof/>
          </w:rPr>
          <mc:AlternateContent>
            <mc:Choice Requires="wps">
              <w:drawing>
                <wp:anchor distT="0" distB="0" distL="114300" distR="114300" simplePos="0" relativeHeight="251691520" behindDoc="0" locked="0" layoutInCell="1" allowOverlap="1" wp14:anchorId="237D7759" wp14:editId="519CECD3">
                  <wp:simplePos x="0" y="0"/>
                  <wp:positionH relativeFrom="column">
                    <wp:posOffset>3715337</wp:posOffset>
                  </wp:positionH>
                  <wp:positionV relativeFrom="paragraph">
                    <wp:posOffset>53005</wp:posOffset>
                  </wp:positionV>
                  <wp:extent cx="1337094" cy="284671"/>
                  <wp:effectExtent l="0" t="0" r="15875" b="20320"/>
                  <wp:wrapNone/>
                  <wp:docPr id="170"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7094" cy="284671"/>
                          </a:xfrm>
                          <a:prstGeom prst="rect">
                            <a:avLst/>
                          </a:prstGeom>
                          <a:solidFill>
                            <a:srgbClr val="FFFFFF"/>
                          </a:solidFill>
                          <a:ln w="9525">
                            <a:solidFill>
                              <a:srgbClr val="000000"/>
                            </a:solidFill>
                            <a:miter lim="800000"/>
                            <a:headEnd/>
                            <a:tailEnd/>
                          </a:ln>
                        </wps:spPr>
                        <wps:txbx>
                          <w:txbxContent>
                            <w:p w14:paraId="20CF5B55" w14:textId="191E8E1D" w:rsidR="00E24B85" w:rsidRPr="002A7113" w:rsidRDefault="00E24B85" w:rsidP="00526662">
                              <w:pPr>
                                <w:rPr>
                                  <w:lang w:val="en-GB"/>
                                </w:rPr>
                              </w:pPr>
                              <w:del w:id="1693" w:author="Timm Lehmberg" w:date="2016-10-31T14:55:00Z">
                                <w:r w:rsidDel="00526662">
                                  <w:rPr>
                                    <w:lang w:val="en-GB"/>
                                  </w:rPr>
                                  <w:delText>Word lists</w:delText>
                                </w:r>
                              </w:del>
                              <w:ins w:id="1694" w:author="Timm Lehmberg" w:date="2016-10-31T14:55:00Z">
                                <w:r>
                                  <w:rPr>
                                    <w:lang w:val="en-GB"/>
                                  </w:rPr>
                                  <w:t>Annotation column</w:t>
                                </w:r>
                              </w:ins>
                              <w:ins w:id="1695" w:author="Timm Lehmberg" w:date="2016-10-31T14:54:00Z">
                                <w:r w:rsidRPr="00526662">
                                  <w:rPr>
                                    <w:noProof/>
                                  </w:rPr>
                                  <w:drawing>
                                    <wp:inline distT="0" distB="0" distL="0" distR="0" wp14:anchorId="4DEF81E7" wp14:editId="78575355">
                                      <wp:extent cx="1065530" cy="653232"/>
                                      <wp:effectExtent l="0" t="0" r="0" b="0"/>
                                      <wp:docPr id="171"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65530" cy="653232"/>
                                              </a:xfrm>
                                              <a:prstGeom prst="rect">
                                                <a:avLst/>
                                              </a:prstGeom>
                                              <a:noFill/>
                                              <a:ln>
                                                <a:noFill/>
                                              </a:ln>
                                            </pic:spPr>
                                          </pic:pic>
                                        </a:graphicData>
                                      </a:graphic>
                                    </wp:inline>
                                  </w:drawing>
                                </w:r>
                              </w:ins>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7D7759" id="_x0000_s1047" type="#_x0000_t202" style="position:absolute;margin-left:292.55pt;margin-top:4.15pt;width:105.3pt;height:22.4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">
                  <v:textbox>
                    <w:txbxContent>
                      <w:p w14:paraId="20CF5B55" w14:textId="191E8E1D" w:rsidR="00E24B85" w:rsidRPr="002A7113" w:rsidRDefault="00E24B85" w:rsidP="00526662">
                        <w:pPr>
                          <w:rPr>
                            <w:lang w:val="en-GB"/>
                          </w:rPr>
                        </w:pPr>
                        <w:del w:id="1696" w:author="Timm Lehmberg" w:date="2016-10-31T14:55:00Z">
                          <w:r w:rsidDel="00526662">
                            <w:rPr>
                              <w:lang w:val="en-GB"/>
                            </w:rPr>
                            <w:delText>Word lists</w:delText>
                          </w:r>
                        </w:del>
                        <w:ins w:id="1697" w:author="Timm Lehmberg" w:date="2016-10-31T14:55:00Z">
                          <w:r>
                            <w:rPr>
                              <w:lang w:val="en-GB"/>
                            </w:rPr>
                            <w:t>Annotation column</w:t>
                          </w:r>
                        </w:ins>
                        <w:ins w:id="1698" w:author="Timm Lehmberg" w:date="2016-10-31T14:54:00Z">
                          <w:r w:rsidRPr="00526662">
                            <w:rPr>
                              <w:noProof/>
                            </w:rPr>
                            <w:drawing>
                              <wp:inline distT="0" distB="0" distL="0" distR="0" wp14:anchorId="4DEF81E7" wp14:editId="78575355">
                                <wp:extent cx="1065530" cy="653232"/>
                                <wp:effectExtent l="0" t="0" r="0" b="0"/>
                                <wp:docPr id="171"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65530" cy="653232"/>
                                        </a:xfrm>
                                        <a:prstGeom prst="rect">
                                          <a:avLst/>
                                        </a:prstGeom>
                                        <a:noFill/>
                                        <a:ln>
                                          <a:noFill/>
                                        </a:ln>
                                      </pic:spPr>
                                    </pic:pic>
                                  </a:graphicData>
                                </a:graphic>
                              </wp:inline>
                            </w:drawing>
                          </w:r>
                        </w:ins>
                      </w:p>
                    </w:txbxContent>
                  </v:textbox>
                </v:shape>
              </w:pict>
            </mc:Fallback>
          </mc:AlternateContent>
        </w:r>
      </w:ins>
    </w:p>
    <w:p w14:paraId="487B3AEF" w14:textId="2B615B1A" w:rsidR="00526662" w:rsidRDefault="00526662" w:rsidP="00A01EDE">
      <w:pPr>
        <w:rPr>
          <w:ins w:id="1699" w:author="Timm Lehmberg" w:date="2016-10-31T14:54:00Z"/>
          <w:lang w:val="en-GB"/>
        </w:rPr>
      </w:pPr>
    </w:p>
    <w:p w14:paraId="63FC09CE" w14:textId="77777777" w:rsidR="00526662" w:rsidRDefault="00526662" w:rsidP="00A01EDE">
      <w:pPr>
        <w:rPr>
          <w:ins w:id="1700" w:author="Timm Lehmberg" w:date="2016-10-31T14:54:00Z"/>
          <w:lang w:val="en-GB"/>
        </w:rPr>
      </w:pPr>
    </w:p>
    <w:p w14:paraId="63364D2D" w14:textId="45615A1D" w:rsidR="00902A3D" w:rsidRDefault="00902A3D" w:rsidP="00A01EDE">
      <w:pPr>
        <w:rPr>
          <w:lang w:val="en-GB"/>
        </w:rPr>
      </w:pPr>
      <w:r>
        <w:rPr>
          <w:lang w:val="en-GB"/>
        </w:rPr>
        <w:t xml:space="preserve">If </w:t>
      </w:r>
      <w:r w:rsidR="008B00C6">
        <w:rPr>
          <w:lang w:val="en-GB"/>
        </w:rPr>
        <w:t>you enter a RegEx expression, a</w:t>
      </w:r>
      <w:r>
        <w:rPr>
          <w:lang w:val="en-GB"/>
        </w:rPr>
        <w:t xml:space="preserve"> new column for the chosen annotation tier will be created. </w:t>
      </w:r>
      <w:r w:rsidR="00D16B72">
        <w:rPr>
          <w:lang w:val="en-GB"/>
        </w:rPr>
        <w:t xml:space="preserve">It contains the search result for the regular expression you entered. </w:t>
      </w:r>
      <w:r w:rsidR="009C5E5B">
        <w:rPr>
          <w:lang w:val="en-GB"/>
        </w:rPr>
        <w:t xml:space="preserve">The </w:t>
      </w:r>
      <w:r w:rsidR="00EF1E12">
        <w:rPr>
          <w:lang w:val="en-GB"/>
        </w:rPr>
        <w:t>“</w:t>
      </w:r>
      <w:r w:rsidR="009C5E5B">
        <w:rPr>
          <w:lang w:val="en-GB"/>
        </w:rPr>
        <w:t>Match</w:t>
      </w:r>
      <w:r w:rsidR="00EF1E12">
        <w:rPr>
          <w:lang w:val="en-GB"/>
        </w:rPr>
        <w:t>”</w:t>
      </w:r>
      <w:r w:rsidR="009C5E5B">
        <w:rPr>
          <w:lang w:val="en-GB"/>
        </w:rPr>
        <w:t xml:space="preserve"> column will contain the content of the transcription tier at the position of the search result in the annotation tier. </w:t>
      </w:r>
    </w:p>
    <w:p w14:paraId="7DDF77E8" w14:textId="7E5ADA48" w:rsidR="004D64F6" w:rsidRDefault="004D64F6" w:rsidP="00A01EDE">
      <w:pPr>
        <w:rPr>
          <w:lang w:val="en-GB"/>
        </w:rPr>
      </w:pPr>
      <w:r>
        <w:rPr>
          <w:lang w:val="en-GB"/>
        </w:rPr>
        <w:t xml:space="preserve">The </w:t>
      </w:r>
      <w:r w:rsidRPr="004D64F6">
        <w:rPr>
          <w:rStyle w:val="Menufunction"/>
          <w:lang w:val="en-US"/>
        </w:rPr>
        <w:t>Filter</w:t>
      </w:r>
      <w:r>
        <w:rPr>
          <w:lang w:val="en-GB"/>
        </w:rPr>
        <w:t xml:space="preserve"> option can be applied on</w:t>
      </w:r>
      <w:r w:rsidR="008C626D">
        <w:rPr>
          <w:lang w:val="en-GB"/>
        </w:rPr>
        <w:t xml:space="preserve"> the new annotation column as usual (see </w:t>
      </w:r>
      <w:ins w:id="1701" w:author="Anne Ferger" w:date="2016-11-01T11:20:00Z">
        <w:r w:rsidR="008817CF">
          <w:rPr>
            <w:lang w:val="en-GB"/>
          </w:rPr>
          <w:fldChar w:fldCharType="begin"/>
        </w:r>
        <w:r w:rsidR="008817CF">
          <w:rPr>
            <w:lang w:val="en-GB"/>
          </w:rPr>
          <w:instrText xml:space="preserve"> HYPERLINK  \l "_6._FILTERING_SEARCH" </w:instrText>
        </w:r>
        <w:r w:rsidR="008817CF">
          <w:rPr>
            <w:lang w:val="en-GB"/>
          </w:rPr>
          <w:fldChar w:fldCharType="separate"/>
        </w:r>
        <w:r w:rsidR="008C626D" w:rsidRPr="008817CF">
          <w:rPr>
            <w:rStyle w:val="Hyperlink"/>
            <w:lang w:val="en-GB"/>
          </w:rPr>
          <w:t>Filter</w:t>
        </w:r>
        <w:r w:rsidR="008817CF">
          <w:rPr>
            <w:lang w:val="en-GB"/>
          </w:rPr>
          <w:fldChar w:fldCharType="end"/>
        </w:r>
      </w:ins>
      <w:r w:rsidR="008C626D">
        <w:rPr>
          <w:lang w:val="en-GB"/>
        </w:rPr>
        <w:t>)</w:t>
      </w:r>
      <w:r>
        <w:rPr>
          <w:lang w:val="en-GB"/>
        </w:rPr>
        <w:t xml:space="preserve">. </w:t>
      </w:r>
    </w:p>
    <w:p w14:paraId="42CAEC3E" w14:textId="318BE369" w:rsidR="00EF1E12" w:rsidDel="00500DC8" w:rsidRDefault="00EF1E12" w:rsidP="00A01EDE">
      <w:pPr>
        <w:rPr>
          <w:del w:id="1702" w:author="Timm Lehmberg" w:date="2016-10-31T14:46:00Z"/>
          <w:lang w:val="en-GB"/>
        </w:rPr>
      </w:pPr>
      <w:r w:rsidRPr="008817CF">
        <w:rPr>
          <w:lang w:val="en-GB"/>
        </w:rPr>
        <w:t xml:space="preserve">(The </w:t>
      </w:r>
      <w:r w:rsidRPr="008817CF">
        <w:rPr>
          <w:lang w:val="en-GB"/>
          <w:rPrChange w:id="1703" w:author="Anne Ferger" w:date="2016-11-01T11:19:00Z">
            <w:rPr>
              <w:highlight w:val="yellow"/>
              <w:lang w:val="en-GB"/>
            </w:rPr>
          </w:rPrChange>
        </w:rPr>
        <w:t xml:space="preserve">RegEx ^.*$ will search for </w:t>
      </w:r>
      <w:r w:rsidR="000427B0" w:rsidRPr="008817CF">
        <w:rPr>
          <w:lang w:val="en-GB"/>
          <w:rPrChange w:id="1704" w:author="Anne Ferger" w:date="2016-11-01T11:19:00Z">
            <w:rPr>
              <w:highlight w:val="yellow"/>
              <w:lang w:val="en-GB"/>
            </w:rPr>
          </w:rPrChange>
        </w:rPr>
        <w:t xml:space="preserve">every tag </w:t>
      </w:r>
      <w:ins w:id="1705" w:author="Anne Ferger" w:date="2016-11-01T11:19:00Z">
        <w:r w:rsidR="008817CF">
          <w:rPr>
            <w:lang w:val="en-GB"/>
          </w:rPr>
          <w:t xml:space="preserve">(=all the content) </w:t>
        </w:r>
      </w:ins>
      <w:r w:rsidR="000427B0" w:rsidRPr="008817CF">
        <w:rPr>
          <w:lang w:val="en-GB"/>
          <w:rPrChange w:id="1706" w:author="Anne Ferger" w:date="2016-11-01T11:19:00Z">
            <w:rPr>
              <w:highlight w:val="yellow"/>
              <w:lang w:val="en-GB"/>
            </w:rPr>
          </w:rPrChange>
        </w:rPr>
        <w:t>in the annotation tiers.)</w:t>
      </w:r>
    </w:p>
    <w:p w14:paraId="6BC11954" w14:textId="77777777" w:rsidR="00500DC8" w:rsidRDefault="00500DC8" w:rsidP="00A01EDE">
      <w:pPr>
        <w:rPr>
          <w:ins w:id="1707" w:author="Timm Lehmberg" w:date="2016-10-31T15:11:00Z"/>
          <w:lang w:val="en-GB"/>
        </w:rPr>
      </w:pPr>
    </w:p>
    <w:p w14:paraId="273ABDEF" w14:textId="77777777" w:rsidR="00D95FA8" w:rsidRPr="00A01EDE" w:rsidRDefault="00D95FA8" w:rsidP="00A01EDE">
      <w:pPr>
        <w:rPr>
          <w:lang w:val="en-GB"/>
        </w:rPr>
      </w:pPr>
    </w:p>
    <w:p w14:paraId="5385A138" w14:textId="28665107" w:rsidR="00621904" w:rsidRDefault="000038DB" w:rsidP="00621904">
      <w:pPr>
        <w:pStyle w:val="berschrift2"/>
        <w:rPr>
          <w:lang w:val="en-GB"/>
        </w:rPr>
      </w:pPr>
      <w:bookmarkStart w:id="1708" w:name="_Toc468802740"/>
      <w:ins w:id="1709" w:author="Anne Ferger" w:date="2016-11-01T13:22:00Z">
        <w:r>
          <w:rPr>
            <w:lang w:val="en-GB"/>
          </w:rPr>
          <w:t>9</w:t>
        </w:r>
      </w:ins>
      <w:del w:id="1710" w:author="Anne Ferger" w:date="2016-11-01T13:22:00Z">
        <w:r w:rsidR="00621904" w:rsidDel="000038DB">
          <w:rPr>
            <w:lang w:val="en-GB"/>
          </w:rPr>
          <w:delText>8</w:delText>
        </w:r>
      </w:del>
      <w:r w:rsidR="00621904">
        <w:rPr>
          <w:lang w:val="en-GB"/>
        </w:rPr>
        <w:t>.3</w:t>
      </w:r>
      <w:del w:id="1711" w:author="Anne Ferger" w:date="2016-11-01T13:36:00Z">
        <w:r w:rsidR="00621904" w:rsidDel="00DE49FA">
          <w:rPr>
            <w:lang w:val="en-GB"/>
          </w:rPr>
          <w:delText>.</w:delText>
        </w:r>
      </w:del>
      <w:r w:rsidR="00621904">
        <w:rPr>
          <w:lang w:val="en-GB"/>
        </w:rPr>
        <w:t xml:space="preserve"> Regular Expression Search over Description tiers [RegEx (D)]</w:t>
      </w:r>
      <w:bookmarkEnd w:id="1708"/>
    </w:p>
    <w:p w14:paraId="49CB7FD9" w14:textId="40637D82" w:rsidR="00A50597" w:rsidRDefault="00A50597" w:rsidP="00A50597">
      <w:pPr>
        <w:rPr>
          <w:ins w:id="1712" w:author="Timm Lehmberg" w:date="2016-10-31T15:14:00Z"/>
          <w:lang w:val="en-GB"/>
        </w:rPr>
      </w:pPr>
      <w:r>
        <w:rPr>
          <w:lang w:val="en-GB"/>
        </w:rPr>
        <w:t xml:space="preserve">The Regular </w:t>
      </w:r>
      <w:ins w:id="1713" w:author="Timm Lehmberg" w:date="2016-10-31T14:42:00Z">
        <w:r>
          <w:rPr>
            <w:lang w:val="en-GB"/>
          </w:rPr>
          <w:t>E</w:t>
        </w:r>
        <w:r w:rsidR="008449EC">
          <w:rPr>
            <w:lang w:val="en-GB"/>
          </w:rPr>
          <w:t>xpression search can also be app</w:t>
        </w:r>
        <w:r>
          <w:rPr>
            <w:lang w:val="en-GB"/>
          </w:rPr>
          <w:t xml:space="preserve">lied to the description tiers of the corpus. </w:t>
        </w:r>
      </w:ins>
      <w:ins w:id="1714" w:author="Timm Lehmberg" w:date="2016-10-31T15:00:00Z">
        <w:r w:rsidR="008449EC">
          <w:rPr>
            <w:lang w:val="en-GB"/>
          </w:rPr>
          <w:t xml:space="preserve">If RegEx(D) is chosen, you have to choose the category of description tiers you want to </w:t>
        </w:r>
      </w:ins>
      <w:ins w:id="1715" w:author="Timm Lehmberg" w:date="2016-10-31T15:01:00Z">
        <w:r w:rsidR="002A5582">
          <w:rPr>
            <w:lang w:val="en-GB"/>
          </w:rPr>
          <w:t xml:space="preserve">analyse. </w:t>
        </w:r>
      </w:ins>
      <w:ins w:id="1716" w:author="Timm Lehmberg" w:date="2016-10-31T15:02:00Z">
        <w:r w:rsidR="00C20B6C">
          <w:rPr>
            <w:lang w:val="en-GB"/>
          </w:rPr>
          <w:t xml:space="preserve">All </w:t>
        </w:r>
      </w:ins>
      <w:ins w:id="1717" w:author="Timm Lehmberg" w:date="2016-10-31T15:03:00Z">
        <w:r w:rsidR="00C20B6C">
          <w:rPr>
            <w:lang w:val="en-GB"/>
          </w:rPr>
          <w:t>description</w:t>
        </w:r>
      </w:ins>
      <w:ins w:id="1718" w:author="Timm Lehmberg" w:date="2016-10-31T15:02:00Z">
        <w:r w:rsidR="00C20B6C">
          <w:rPr>
            <w:lang w:val="en-GB"/>
          </w:rPr>
          <w:t xml:space="preserve"> tiers that are used in the current corpus are listed in the drop-down menu.</w:t>
        </w:r>
      </w:ins>
      <w:ins w:id="1719" w:author="Timm Lehmberg" w:date="2016-10-31T15:03:00Z">
        <w:r w:rsidR="00C20B6C">
          <w:rPr>
            <w:lang w:val="en-GB"/>
          </w:rPr>
          <w:t xml:space="preserve"> Descriptions tiers typically are filled with </w:t>
        </w:r>
      </w:ins>
      <w:ins w:id="1720" w:author="Timm Lehmberg" w:date="2016-10-31T15:04:00Z">
        <w:r w:rsidR="002168A3">
          <w:rPr>
            <w:lang w:val="en-GB"/>
          </w:rPr>
          <w:t xml:space="preserve">describing language, not </w:t>
        </w:r>
        <w:del w:id="1721" w:author="Anne Ferger" w:date="2016-11-01T13:34:00Z">
          <w:r w:rsidR="002168A3" w:rsidDel="00825F6A">
            <w:rPr>
              <w:lang w:val="en-GB"/>
            </w:rPr>
            <w:delText xml:space="preserve">with </w:delText>
          </w:r>
        </w:del>
        <w:r w:rsidR="002168A3">
          <w:rPr>
            <w:lang w:val="en-GB"/>
          </w:rPr>
          <w:t xml:space="preserve">predetermined tags. </w:t>
        </w:r>
      </w:ins>
    </w:p>
    <w:p w14:paraId="2238FA5C" w14:textId="77777777" w:rsidR="00EB0649" w:rsidRPr="00A50597" w:rsidRDefault="00EB0649" w:rsidP="00A50597">
      <w:pPr>
        <w:rPr>
          <w:lang w:val="en-GB"/>
        </w:rPr>
      </w:pPr>
    </w:p>
    <w:p w14:paraId="4886B93C" w14:textId="457EDFD1" w:rsidR="00621904" w:rsidDel="00500DC8" w:rsidRDefault="00621904" w:rsidP="00621904">
      <w:pPr>
        <w:rPr>
          <w:del w:id="1722" w:author="Timm Lehmberg" w:date="2016-10-31T15:11:00Z"/>
          <w:rStyle w:val="Bedienungselement"/>
        </w:rPr>
      </w:pPr>
      <w:del w:id="1723" w:author="Timm Lehmberg" w:date="2016-10-31T15:11:00Z">
        <w:r w:rsidRPr="00120D77" w:rsidDel="00500DC8">
          <w:rPr>
            <w:highlight w:val="yellow"/>
            <w:lang w:val="en-GB"/>
            <w:rPrChange w:id="1724" w:author="Timm Lehmberg" w:date="2016-10-31T14:42:00Z">
              <w:rPr>
                <w:lang w:val="en-GB"/>
              </w:rPr>
            </w:rPrChange>
          </w:rPr>
          <w:delText>*** TODO ***</w:delText>
        </w:r>
      </w:del>
    </w:p>
    <w:p w14:paraId="737D0F1B" w14:textId="69D57E25" w:rsidR="00B932C6" w:rsidRDefault="00526662">
      <w:pPr>
        <w:rPr>
          <w:ins w:id="1725" w:author="Timm Lehmberg" w:date="2016-10-31T15:11:00Z"/>
          <w:lang w:val="en-GB"/>
        </w:rPr>
      </w:pPr>
      <w:ins w:id="1726" w:author="Timm Lehmberg" w:date="2016-10-31T14:52:00Z">
        <w:r w:rsidRPr="00526662">
          <w:rPr>
            <w:noProof/>
          </w:rPr>
          <w:drawing>
            <wp:inline distT="0" distB="0" distL="0" distR="0" wp14:anchorId="3E55485A" wp14:editId="210D07A7">
              <wp:extent cx="5760720" cy="646430"/>
              <wp:effectExtent l="0" t="0" r="0" b="127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646430"/>
                      </a:xfrm>
                      <a:prstGeom prst="rect">
                        <a:avLst/>
                      </a:prstGeom>
                    </pic:spPr>
                  </pic:pic>
                </a:graphicData>
              </a:graphic>
            </wp:inline>
          </w:drawing>
        </w:r>
      </w:ins>
    </w:p>
    <w:p w14:paraId="523A9939" w14:textId="77777777" w:rsidR="00EB0649" w:rsidRDefault="00EB0649">
      <w:pPr>
        <w:rPr>
          <w:ins w:id="1727" w:author="Timm Lehmberg" w:date="2016-10-31T15:14:00Z"/>
          <w:lang w:val="en-GB"/>
        </w:rPr>
      </w:pPr>
    </w:p>
    <w:p w14:paraId="0FF40112" w14:textId="6FE2931A" w:rsidR="00500DC8" w:rsidRDefault="00500DC8">
      <w:pPr>
        <w:rPr>
          <w:ins w:id="1728" w:author="Anne Ferger" w:date="2016-11-01T11:26:00Z"/>
          <w:lang w:val="en-GB"/>
        </w:rPr>
      </w:pPr>
      <w:ins w:id="1729" w:author="Timm Lehmberg" w:date="2016-10-31T15:11:00Z">
        <w:r>
          <w:rPr>
            <w:lang w:val="en-GB"/>
          </w:rPr>
          <w:t>The sear</w:t>
        </w:r>
        <w:r w:rsidR="00F834DF">
          <w:rPr>
            <w:lang w:val="en-GB"/>
          </w:rPr>
          <w:t>ch is very similar to the RegEx</w:t>
        </w:r>
      </w:ins>
      <w:ins w:id="1730" w:author="Timm Lehmberg" w:date="2016-10-31T15:20:00Z">
        <w:r w:rsidR="00F834DF">
          <w:rPr>
            <w:lang w:val="en-GB"/>
          </w:rPr>
          <w:t xml:space="preserve">(T) </w:t>
        </w:r>
      </w:ins>
      <w:ins w:id="1731" w:author="Timm Lehmberg" w:date="2016-10-31T15:11:00Z">
        <w:r w:rsidR="00F834DF">
          <w:rPr>
            <w:lang w:val="en-GB"/>
          </w:rPr>
          <w:t>search</w:t>
        </w:r>
        <w:r>
          <w:rPr>
            <w:lang w:val="en-GB"/>
          </w:rPr>
          <w:t xml:space="preserve">. </w:t>
        </w:r>
      </w:ins>
      <w:ins w:id="1732" w:author="Timm Lehmberg" w:date="2016-10-31T15:13:00Z">
        <w:r w:rsidR="00C85312">
          <w:rPr>
            <w:lang w:val="en-GB"/>
          </w:rPr>
          <w:t xml:space="preserve">The “Match” column contains the search results </w:t>
        </w:r>
      </w:ins>
      <w:ins w:id="1733" w:author="Timm Lehmberg" w:date="2016-10-31T15:15:00Z">
        <w:r w:rsidR="0062661B">
          <w:rPr>
            <w:lang w:val="en-GB"/>
          </w:rPr>
          <w:t xml:space="preserve">of the regular expression. </w:t>
        </w:r>
      </w:ins>
    </w:p>
    <w:p w14:paraId="70726925" w14:textId="77777777" w:rsidR="001E6BAF" w:rsidRDefault="001E6BAF">
      <w:pPr>
        <w:rPr>
          <w:lang w:val="en-GB"/>
        </w:rPr>
      </w:pPr>
    </w:p>
    <w:p w14:paraId="1FB9769F" w14:textId="783F31BC" w:rsidR="00621904" w:rsidRDefault="000038DB" w:rsidP="00621904">
      <w:pPr>
        <w:pStyle w:val="berschrift2"/>
        <w:rPr>
          <w:ins w:id="1734" w:author="Timm Lehmberg" w:date="2016-10-31T14:42:00Z"/>
          <w:lang w:val="en-GB"/>
        </w:rPr>
      </w:pPr>
      <w:bookmarkStart w:id="1735" w:name="_8.4._XPath_Search"/>
      <w:bookmarkStart w:id="1736" w:name="_Toc468802741"/>
      <w:bookmarkEnd w:id="1735"/>
      <w:ins w:id="1737" w:author="Anne Ferger" w:date="2016-11-01T13:22:00Z">
        <w:r>
          <w:rPr>
            <w:lang w:val="en-GB"/>
          </w:rPr>
          <w:t>9</w:t>
        </w:r>
      </w:ins>
      <w:del w:id="1738" w:author="Anne Ferger" w:date="2016-11-01T13:22:00Z">
        <w:r w:rsidR="00621904" w:rsidDel="000038DB">
          <w:rPr>
            <w:lang w:val="en-GB"/>
          </w:rPr>
          <w:delText>8</w:delText>
        </w:r>
      </w:del>
      <w:r w:rsidR="00621904">
        <w:rPr>
          <w:lang w:val="en-GB"/>
        </w:rPr>
        <w:t>.4</w:t>
      </w:r>
      <w:del w:id="1739" w:author="Anne Ferger" w:date="2016-11-01T13:36:00Z">
        <w:r w:rsidR="00621904" w:rsidDel="00DE49FA">
          <w:rPr>
            <w:lang w:val="en-GB"/>
          </w:rPr>
          <w:delText>.</w:delText>
        </w:r>
      </w:del>
      <w:r w:rsidR="00621904">
        <w:rPr>
          <w:lang w:val="en-GB"/>
        </w:rPr>
        <w:t xml:space="preserve"> XPath Search over Transcription tiers [XPath (</w:t>
      </w:r>
      <w:ins w:id="1740" w:author="Timm Lehmberg" w:date="2016-10-24T13:30:00Z">
        <w:r w:rsidR="000E4053">
          <w:rPr>
            <w:lang w:val="en-GB"/>
          </w:rPr>
          <w:t>T</w:t>
        </w:r>
      </w:ins>
      <w:del w:id="1741" w:author="Timm Lehmberg" w:date="2016-10-24T13:30:00Z">
        <w:r w:rsidR="00621904" w:rsidDel="000E4053">
          <w:rPr>
            <w:lang w:val="en-GB"/>
          </w:rPr>
          <w:delText>D</w:delText>
        </w:r>
      </w:del>
      <w:r w:rsidR="00621904">
        <w:rPr>
          <w:lang w:val="en-GB"/>
        </w:rPr>
        <w:t>)]</w:t>
      </w:r>
      <w:bookmarkEnd w:id="1736"/>
    </w:p>
    <w:p w14:paraId="7A6F619A" w14:textId="2ECBF29D" w:rsidR="00120D77" w:rsidRPr="00120D77" w:rsidRDefault="00120D77">
      <w:pPr>
        <w:rPr>
          <w:ins w:id="1742" w:author="Timm Lehmberg" w:date="2016-10-25T11:57:00Z"/>
          <w:lang w:val="en-GB"/>
        </w:rPr>
        <w:pPrChange w:id="1743" w:author="Timm Lehmberg" w:date="2016-10-31T14:42:00Z">
          <w:pPr>
            <w:pStyle w:val="berschrift2"/>
          </w:pPr>
        </w:pPrChange>
      </w:pPr>
      <w:ins w:id="1744" w:author="Timm Lehmberg" w:date="2016-10-31T14:42:00Z">
        <w:r>
          <w:rPr>
            <w:lang w:val="en-GB"/>
          </w:rPr>
          <w:t xml:space="preserve">The XPath search </w:t>
        </w:r>
      </w:ins>
      <w:ins w:id="1745" w:author="Timm Lehmberg" w:date="2016-10-31T14:44:00Z">
        <w:r w:rsidR="0077243E">
          <w:rPr>
            <w:lang w:val="en-GB"/>
          </w:rPr>
          <w:t xml:space="preserve">has already been visited in the </w:t>
        </w:r>
      </w:ins>
      <w:ins w:id="1746" w:author="Anne Ferger" w:date="2016-11-01T11:21:00Z">
        <w:r w:rsidR="008817CF">
          <w:rPr>
            <w:lang w:val="en-GB"/>
          </w:rPr>
          <w:fldChar w:fldCharType="begin"/>
        </w:r>
        <w:r w:rsidR="008817CF">
          <w:rPr>
            <w:lang w:val="en-GB"/>
          </w:rPr>
          <w:instrText xml:space="preserve"> HYPERLINK  \l "_3.2._XPath_Expressions" </w:instrText>
        </w:r>
        <w:r w:rsidR="008817CF">
          <w:rPr>
            <w:lang w:val="en-GB"/>
          </w:rPr>
          <w:fldChar w:fldCharType="separate"/>
        </w:r>
        <w:r w:rsidR="0077243E" w:rsidRPr="008817CF">
          <w:rPr>
            <w:rStyle w:val="Hyperlink"/>
            <w:lang w:val="en-GB"/>
          </w:rPr>
          <w:t>Search Expressions</w:t>
        </w:r>
        <w:r w:rsidR="008817CF">
          <w:rPr>
            <w:lang w:val="en-GB"/>
          </w:rPr>
          <w:fldChar w:fldCharType="end"/>
        </w:r>
      </w:ins>
      <w:ins w:id="1747" w:author="Timm Lehmberg" w:date="2016-10-31T14:44:00Z">
        <w:r w:rsidR="0077243E">
          <w:rPr>
            <w:lang w:val="en-GB"/>
          </w:rPr>
          <w:t xml:space="preserve"> chapter</w:t>
        </w:r>
        <w:del w:id="1748" w:author="Anne Ferger" w:date="2016-11-01T11:20:00Z">
          <w:r w:rsidR="0077243E" w:rsidDel="008817CF">
            <w:rPr>
              <w:lang w:val="en-GB"/>
            </w:rPr>
            <w:delText xml:space="preserve"> </w:delText>
          </w:r>
          <w:commentRangeStart w:id="1749"/>
          <w:r w:rsidR="0077243E" w:rsidDel="008817CF">
            <w:rPr>
              <w:lang w:val="en-GB"/>
            </w:rPr>
            <w:delText>(…)</w:delText>
          </w:r>
          <w:commentRangeEnd w:id="1749"/>
          <w:r w:rsidR="0077243E" w:rsidDel="008817CF">
            <w:rPr>
              <w:rStyle w:val="Kommentarzeichen"/>
            </w:rPr>
            <w:commentReference w:id="1749"/>
          </w:r>
          <w:r w:rsidR="0077243E" w:rsidDel="008817CF">
            <w:rPr>
              <w:lang w:val="en-GB"/>
            </w:rPr>
            <w:delText>.</w:delText>
          </w:r>
        </w:del>
      </w:ins>
      <w:ins w:id="1750" w:author="Anne Ferger" w:date="2016-11-01T11:20:00Z">
        <w:r w:rsidR="008817CF">
          <w:rPr>
            <w:lang w:val="en-GB"/>
          </w:rPr>
          <w:t>.</w:t>
        </w:r>
      </w:ins>
      <w:ins w:id="1751" w:author="Timm Lehmberg" w:date="2016-10-31T14:44:00Z">
        <w:r w:rsidR="0077243E">
          <w:rPr>
            <w:lang w:val="en-GB"/>
          </w:rPr>
          <w:t xml:space="preserve"> </w:t>
        </w:r>
      </w:ins>
      <w:ins w:id="1752" w:author="Timm Lehmberg" w:date="2016-10-31T14:46:00Z">
        <w:r w:rsidR="00911FC5">
          <w:rPr>
            <w:lang w:val="en-GB"/>
          </w:rPr>
          <w:t xml:space="preserve">As </w:t>
        </w:r>
      </w:ins>
      <w:ins w:id="1753" w:author="Anne Ferger" w:date="2016-11-01T11:21:00Z">
        <w:r w:rsidR="008817CF">
          <w:rPr>
            <w:lang w:val="en-GB"/>
          </w:rPr>
          <w:t xml:space="preserve">already </w:t>
        </w:r>
      </w:ins>
      <w:ins w:id="1754" w:author="Timm Lehmberg" w:date="2016-10-31T14:46:00Z">
        <w:r w:rsidR="00911FC5">
          <w:rPr>
            <w:lang w:val="en-GB"/>
          </w:rPr>
          <w:t>mentioned, it can only be applied to the transcription tiers.</w:t>
        </w:r>
        <w:del w:id="1755" w:author="Anne Ferger" w:date="2016-11-01T11:25:00Z">
          <w:r w:rsidR="00911FC5" w:rsidDel="008817CF">
            <w:rPr>
              <w:lang w:val="en-GB"/>
            </w:rPr>
            <w:delText xml:space="preserve"> </w:delText>
          </w:r>
        </w:del>
      </w:ins>
    </w:p>
    <w:p w14:paraId="3F4DFA61" w14:textId="77777777" w:rsidR="0051346F" w:rsidDel="008817CF" w:rsidRDefault="0051346F" w:rsidP="00EC5285">
      <w:pPr>
        <w:widowControl w:val="0"/>
        <w:rPr>
          <w:ins w:id="1756" w:author="Timm Lehmberg" w:date="2016-10-31T14:47:00Z"/>
          <w:del w:id="1757" w:author="Anne Ferger" w:date="2016-11-01T11:25:00Z"/>
          <w:highlight w:val="yellow"/>
          <w:lang w:val="en-US"/>
        </w:rPr>
      </w:pPr>
    </w:p>
    <w:p w14:paraId="6D4A114F" w14:textId="3DAE8CDF" w:rsidR="00EC5285" w:rsidRPr="00770538" w:rsidDel="008817CF" w:rsidRDefault="00EC5285" w:rsidP="00EC5285">
      <w:pPr>
        <w:widowControl w:val="0"/>
        <w:rPr>
          <w:ins w:id="1758" w:author="Timm Lehmberg" w:date="2016-10-25T11:57:00Z"/>
          <w:del w:id="1759" w:author="Anne Ferger" w:date="2016-11-01T11:25:00Z"/>
          <w:rFonts w:asciiTheme="minorHAnsi" w:hAnsiTheme="minorHAnsi"/>
          <w:highlight w:val="yellow"/>
          <w:lang w:val="en-US"/>
          <w:rPrChange w:id="1760" w:author="Anne Ferger" w:date="2016-11-01T13:06:00Z">
            <w:rPr>
              <w:ins w:id="1761" w:author="Timm Lehmberg" w:date="2016-10-25T11:57:00Z"/>
              <w:del w:id="1762" w:author="Anne Ferger" w:date="2016-11-01T11:25:00Z"/>
              <w:rFonts w:asciiTheme="minorHAnsi" w:hAnsiTheme="minorHAnsi"/>
              <w:highlight w:val="yellow"/>
            </w:rPr>
          </w:rPrChange>
        </w:rPr>
      </w:pPr>
      <w:ins w:id="1763" w:author="Timm Lehmberg" w:date="2016-10-25T11:57:00Z">
        <w:del w:id="1764" w:author="Anne Ferger" w:date="2016-11-01T11:25:00Z">
          <w:r w:rsidRPr="00770538" w:rsidDel="008817CF">
            <w:rPr>
              <w:highlight w:val="yellow"/>
              <w:lang w:val="en-US"/>
              <w:rPrChange w:id="1765" w:author="Anne Ferger" w:date="2016-11-01T13:06:00Z">
                <w:rPr/>
              </w:rPrChange>
            </w:rPr>
            <w:delText xml:space="preserve">Im gezeigten Beispiel zeigt der Pfad //segmented-tier[@speaker='SPK0']//ts[@n='HIAT:w'] auf alle HIAT:w (=Wörter der HIAT-Segmentierung)-Segmente des Sprechers SPK0. </w:delText>
          </w:r>
        </w:del>
      </w:ins>
    </w:p>
    <w:p w14:paraId="4D87021A" w14:textId="6C5F269E" w:rsidR="00EC5285" w:rsidRPr="00770538" w:rsidDel="008817CF" w:rsidRDefault="00EC5285" w:rsidP="00EC5285">
      <w:pPr>
        <w:rPr>
          <w:ins w:id="1766" w:author="Timm Lehmberg" w:date="2016-10-25T11:57:00Z"/>
          <w:del w:id="1767" w:author="Anne Ferger" w:date="2016-11-01T11:25:00Z"/>
          <w:highlight w:val="yellow"/>
          <w:lang w:val="en-US"/>
          <w:rPrChange w:id="1768" w:author="Anne Ferger" w:date="2016-11-01T13:06:00Z">
            <w:rPr>
              <w:ins w:id="1769" w:author="Timm Lehmberg" w:date="2016-10-25T11:57:00Z"/>
              <w:del w:id="1770" w:author="Anne Ferger" w:date="2016-11-01T11:25:00Z"/>
            </w:rPr>
          </w:rPrChange>
        </w:rPr>
      </w:pPr>
    </w:p>
    <w:p w14:paraId="4F6889C5" w14:textId="0F582F58" w:rsidR="00EC5285" w:rsidRPr="00770538" w:rsidDel="008817CF" w:rsidRDefault="00EC5285" w:rsidP="00EC5285">
      <w:pPr>
        <w:rPr>
          <w:ins w:id="1771" w:author="Timm Lehmberg" w:date="2016-10-31T09:54:00Z"/>
          <w:del w:id="1772" w:author="Anne Ferger" w:date="2016-11-01T11:25:00Z"/>
          <w:highlight w:val="yellow"/>
          <w:lang w:val="en-US"/>
          <w:rPrChange w:id="1773" w:author="Anne Ferger" w:date="2016-11-01T13:06:00Z">
            <w:rPr>
              <w:ins w:id="1774" w:author="Timm Lehmberg" w:date="2016-10-31T09:54:00Z"/>
              <w:del w:id="1775" w:author="Anne Ferger" w:date="2016-11-01T11:25:00Z"/>
            </w:rPr>
          </w:rPrChange>
        </w:rPr>
      </w:pPr>
      <w:ins w:id="1776" w:author="Timm Lehmberg" w:date="2016-10-25T11:57:00Z">
        <w:del w:id="1777" w:author="Anne Ferger" w:date="2016-11-01T11:25:00Z">
          <w:r w:rsidRPr="00770538" w:rsidDel="008817CF">
            <w:rPr>
              <w:highlight w:val="yellow"/>
              <w:lang w:val="en-US"/>
              <w:rPrChange w:id="1778" w:author="Anne Ferger" w:date="2016-11-01T13:06:00Z">
                <w:rPr/>
              </w:rPrChange>
            </w:rPr>
            <w:delText>//segmented-tier[@speaker='SPK0']//ts[@n='HIAT:w']</w:delText>
          </w:r>
        </w:del>
      </w:ins>
    </w:p>
    <w:p w14:paraId="4497D743" w14:textId="60EF00CC" w:rsidR="00D7245E" w:rsidRPr="00D7245E" w:rsidDel="008817CF" w:rsidRDefault="00D7245E" w:rsidP="00D7245E">
      <w:pPr>
        <w:rPr>
          <w:ins w:id="1779" w:author="Timm Lehmberg" w:date="2016-10-31T09:54:00Z"/>
          <w:del w:id="1780" w:author="Anne Ferger" w:date="2016-11-01T11:25:00Z"/>
          <w:highlight w:val="yellow"/>
          <w:lang w:val="en-US"/>
          <w:rPrChange w:id="1781" w:author="Timm Lehmberg" w:date="2016-10-31T09:55:00Z">
            <w:rPr>
              <w:ins w:id="1782" w:author="Timm Lehmberg" w:date="2016-10-31T09:54:00Z"/>
              <w:del w:id="1783" w:author="Anne Ferger" w:date="2016-11-01T11:25:00Z"/>
              <w:lang w:val="en-US"/>
            </w:rPr>
          </w:rPrChange>
        </w:rPr>
      </w:pPr>
      <w:ins w:id="1784" w:author="Timm Lehmberg" w:date="2016-10-31T09:54:00Z">
        <w:del w:id="1785" w:author="Anne Ferger" w:date="2016-11-01T11:25:00Z">
          <w:r w:rsidRPr="00D7245E" w:rsidDel="008817CF">
            <w:rPr>
              <w:highlight w:val="yellow"/>
              <w:lang w:val="en-US"/>
              <w:rPrChange w:id="1786" w:author="Timm Lehmberg" w:date="2016-10-31T09:55:00Z">
                <w:rPr>
                  <w:lang w:val="en-US"/>
                </w:rPr>
              </w:rPrChange>
            </w:rPr>
            <w:delText>Note that the XPath searches are restricted to the “segmentation” nodes. You can choose between the “SpeakerContribution_Utterance_Word” node and the "SpeakerContribution_Event" node via thedrop-down-menu. That means your search will only be applied to the node you chose.</w:delText>
          </w:r>
        </w:del>
      </w:ins>
    </w:p>
    <w:p w14:paraId="51B269F6" w14:textId="7A663C1C" w:rsidR="00D7245E" w:rsidRPr="00D7245E" w:rsidDel="008817CF" w:rsidRDefault="00D7245E" w:rsidP="00EC5285">
      <w:pPr>
        <w:rPr>
          <w:ins w:id="1787" w:author="Timm Lehmberg" w:date="2016-10-25T11:57:00Z"/>
          <w:del w:id="1788" w:author="Anne Ferger" w:date="2016-11-01T11:25:00Z"/>
          <w:lang w:val="en-US"/>
          <w:rPrChange w:id="1789" w:author="Timm Lehmberg" w:date="2016-10-31T09:54:00Z">
            <w:rPr>
              <w:ins w:id="1790" w:author="Timm Lehmberg" w:date="2016-10-25T11:57:00Z"/>
              <w:del w:id="1791" w:author="Anne Ferger" w:date="2016-11-01T11:25:00Z"/>
            </w:rPr>
          </w:rPrChange>
        </w:rPr>
      </w:pPr>
      <w:ins w:id="1792" w:author="Timm Lehmberg" w:date="2016-10-31T09:54:00Z">
        <w:del w:id="1793" w:author="Anne Ferger" w:date="2016-11-01T11:25:00Z">
          <w:r w:rsidRPr="00D7245E" w:rsidDel="008817CF">
            <w:rPr>
              <w:noProof/>
              <w:highlight w:val="yellow"/>
              <w:rPrChange w:id="1794" w:author="Unknown">
                <w:rPr>
                  <w:noProof/>
                </w:rPr>
              </w:rPrChange>
            </w:rPr>
            <w:drawing>
              <wp:anchor distT="0" distB="0" distL="114300" distR="114300" simplePos="0" relativeHeight="251688448" behindDoc="0" locked="0" layoutInCell="1" allowOverlap="1" wp14:anchorId="350746B4" wp14:editId="73304340">
                <wp:simplePos x="0" y="0"/>
                <wp:positionH relativeFrom="column">
                  <wp:posOffset>738505</wp:posOffset>
                </wp:positionH>
                <wp:positionV relativeFrom="paragraph">
                  <wp:posOffset>227330</wp:posOffset>
                </wp:positionV>
                <wp:extent cx="3761740" cy="237490"/>
                <wp:effectExtent l="0" t="0" r="0" b="0"/>
                <wp:wrapTopAndBottom/>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a:stretch/>
                      </pic:blipFill>
                      <pic:spPr bwMode="auto">
                        <a:xfrm>
                          <a:off x="0" y="0"/>
                          <a:ext cx="3761740" cy="237490"/>
                        </a:xfrm>
                        <a:prstGeom prst="rect">
                          <a:avLst/>
                        </a:prstGeom>
                        <a:ln>
                          <a:noFill/>
                        </a:ln>
                        <a:extLst>
                          <a:ext uri="{53640926-AAD7-44D8-BBD7-CCE9431645EC}">
                            <a14:shadowObscured xmlns:a14="http://schemas.microsoft.com/office/drawing/2010/main"/>
                          </a:ext>
                        </a:extLst>
                      </pic:spPr>
                    </pic:pic>
                  </a:graphicData>
                </a:graphic>
              </wp:anchor>
            </w:drawing>
          </w:r>
        </w:del>
      </w:ins>
    </w:p>
    <w:p w14:paraId="787A1ABD" w14:textId="56155D85" w:rsidR="00EC5285" w:rsidRPr="00770538" w:rsidDel="008817CF" w:rsidRDefault="00EC5285" w:rsidP="00EC5285">
      <w:pPr>
        <w:rPr>
          <w:ins w:id="1795" w:author="Timm Lehmberg" w:date="2016-10-25T11:57:00Z"/>
          <w:del w:id="1796" w:author="Anne Ferger" w:date="2016-11-01T11:25:00Z"/>
          <w:lang w:val="en-US"/>
          <w:rPrChange w:id="1797" w:author="Anne Ferger" w:date="2016-11-01T13:06:00Z">
            <w:rPr>
              <w:ins w:id="1798" w:author="Timm Lehmberg" w:date="2016-10-25T11:57:00Z"/>
              <w:del w:id="1799" w:author="Anne Ferger" w:date="2016-11-01T11:25:00Z"/>
            </w:rPr>
          </w:rPrChange>
        </w:rPr>
        <w:sectPr w:rsidR="00EC5285" w:rsidRPr="00770538" w:rsidDel="008817CF">
          <w:pgSz w:w="11906" w:h="16838"/>
          <w:pgMar w:top="1417" w:right="1417" w:bottom="1134" w:left="1417" w:header="708" w:footer="708" w:gutter="0"/>
          <w:cols w:space="708"/>
          <w:docGrid w:linePitch="360"/>
        </w:sectPr>
      </w:pPr>
      <w:ins w:id="1800" w:author="Timm Lehmberg" w:date="2016-10-25T11:57:00Z">
        <w:del w:id="1801" w:author="Anne Ferger" w:date="2016-11-01T11:25:00Z">
          <w:r w:rsidDel="008817CF">
            <w:rPr>
              <w:noProof/>
            </w:rPr>
            <w:drawing>
              <wp:inline distT="0" distB="0" distL="0" distR="0" wp14:anchorId="7E66A10B" wp14:editId="6C5D7691">
                <wp:extent cx="2294627" cy="1434142"/>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98298" cy="1436436"/>
                        </a:xfrm>
                        <a:prstGeom prst="rect">
                          <a:avLst/>
                        </a:prstGeom>
                      </pic:spPr>
                    </pic:pic>
                  </a:graphicData>
                </a:graphic>
              </wp:inline>
            </w:drawing>
          </w:r>
        </w:del>
      </w:ins>
    </w:p>
    <w:p w14:paraId="3A2D2184" w14:textId="0CB1A2C4" w:rsidR="00EC5285" w:rsidRPr="00770538" w:rsidDel="008817CF" w:rsidRDefault="00EC5285">
      <w:pPr>
        <w:rPr>
          <w:del w:id="1802" w:author="Anne Ferger" w:date="2016-11-01T11:25:00Z"/>
          <w:lang w:val="en-US"/>
          <w:rPrChange w:id="1803" w:author="Anne Ferger" w:date="2016-11-01T13:06:00Z">
            <w:rPr>
              <w:del w:id="1804" w:author="Anne Ferger" w:date="2016-11-01T11:25:00Z"/>
              <w:lang w:val="en-GB"/>
            </w:rPr>
          </w:rPrChange>
        </w:rPr>
        <w:pPrChange w:id="1805" w:author="Timm Lehmberg" w:date="2016-10-25T11:57:00Z">
          <w:pPr>
            <w:pStyle w:val="berschrift2"/>
          </w:pPr>
        </w:pPrChange>
      </w:pPr>
    </w:p>
    <w:p w14:paraId="29087653" w14:textId="34E54196" w:rsidR="00621904" w:rsidRPr="008817CF" w:rsidDel="008817CF" w:rsidRDefault="00621904" w:rsidP="00621904">
      <w:pPr>
        <w:rPr>
          <w:del w:id="1806" w:author="Anne Ferger" w:date="2016-11-01T11:25:00Z"/>
          <w:lang w:val="en-US"/>
          <w:rPrChange w:id="1807" w:author="Anne Ferger" w:date="2016-11-01T11:17:00Z">
            <w:rPr>
              <w:del w:id="1808" w:author="Anne Ferger" w:date="2016-11-01T11:25:00Z"/>
              <w:lang w:val="en-GB"/>
            </w:rPr>
          </w:rPrChange>
        </w:rPr>
      </w:pPr>
      <w:del w:id="1809" w:author="Anne Ferger" w:date="2016-11-01T11:25:00Z">
        <w:r w:rsidRPr="008817CF" w:rsidDel="008817CF">
          <w:rPr>
            <w:lang w:val="en-US"/>
            <w:rPrChange w:id="1810" w:author="Anne Ferger" w:date="2016-11-01T11:17:00Z">
              <w:rPr>
                <w:lang w:val="en-GB"/>
              </w:rPr>
            </w:rPrChange>
          </w:rPr>
          <w:delText>*** TODO ***</w:delText>
        </w:r>
      </w:del>
    </w:p>
    <w:p w14:paraId="44B00959" w14:textId="77777777" w:rsidR="00EA4C28" w:rsidRPr="008817CF" w:rsidRDefault="00EA4C28" w:rsidP="00621904">
      <w:pPr>
        <w:rPr>
          <w:rStyle w:val="Bedienungselement"/>
          <w:lang w:val="en-US"/>
          <w:rPrChange w:id="1811" w:author="Anne Ferger" w:date="2016-11-01T11:17:00Z">
            <w:rPr>
              <w:rStyle w:val="Bedienungselement"/>
              <w:lang w:val="de-DE"/>
            </w:rPr>
          </w:rPrChange>
        </w:rPr>
      </w:pPr>
    </w:p>
    <w:p w14:paraId="306361D7" w14:textId="45B02FFC" w:rsidR="00EA4C28" w:rsidRPr="00A6332F" w:rsidRDefault="000038DB">
      <w:pPr>
        <w:pStyle w:val="berschrift1"/>
        <w:rPr>
          <w:ins w:id="1812" w:author="Timm Lehmberg" w:date="2016-10-31T15:56:00Z"/>
          <w:lang w:val="en-US"/>
          <w:rPrChange w:id="1813" w:author="Timm Lehmberg" w:date="2016-10-31T15:57:00Z">
            <w:rPr>
              <w:ins w:id="1814" w:author="Timm Lehmberg" w:date="2016-10-31T15:56:00Z"/>
            </w:rPr>
          </w:rPrChange>
        </w:rPr>
        <w:pPrChange w:id="1815" w:author="Anne Ferger" w:date="2016-11-01T13:38:00Z">
          <w:pPr>
            <w:pStyle w:val="berschrift2"/>
          </w:pPr>
        </w:pPrChange>
      </w:pPr>
      <w:bookmarkStart w:id="1816" w:name="_Toc468802742"/>
      <w:ins w:id="1817" w:author="Anne Ferger" w:date="2016-11-01T13:22:00Z">
        <w:r>
          <w:rPr>
            <w:lang w:val="en-US"/>
          </w:rPr>
          <w:t>1</w:t>
        </w:r>
      </w:ins>
      <w:ins w:id="1818" w:author="Anne Ferger" w:date="2016-11-01T13:23:00Z">
        <w:r>
          <w:rPr>
            <w:lang w:val="en-US"/>
          </w:rPr>
          <w:t>0.</w:t>
        </w:r>
      </w:ins>
      <w:commentRangeStart w:id="1819"/>
      <w:del w:id="1820" w:author="Anne Ferger" w:date="2016-11-01T13:22:00Z">
        <w:r w:rsidR="00EA4C28" w:rsidRPr="00A6332F" w:rsidDel="000038DB">
          <w:rPr>
            <w:color w:val="333333"/>
            <w:lang w:val="en-US"/>
            <w:rPrChange w:id="1821" w:author="Timm Lehmberg" w:date="2016-10-31T15:57:00Z">
              <w:rPr>
                <w:b w:val="0"/>
                <w:color w:val="0000FF"/>
                <w:lang w:val="en-GB"/>
              </w:rPr>
            </w:rPrChange>
          </w:rPr>
          <w:delText>8.5.</w:delText>
        </w:r>
      </w:del>
      <w:r w:rsidR="00EA4C28" w:rsidRPr="00A6332F">
        <w:rPr>
          <w:color w:val="333333"/>
          <w:lang w:val="en-US"/>
          <w:rPrChange w:id="1822" w:author="Timm Lehmberg" w:date="2016-10-31T15:57:00Z">
            <w:rPr>
              <w:b w:val="0"/>
              <w:color w:val="0000FF"/>
              <w:lang w:val="en-GB"/>
            </w:rPr>
          </w:rPrChange>
        </w:rPr>
        <w:t xml:space="preserve"> </w:t>
      </w:r>
      <w:ins w:id="1823" w:author="Timm Lehmberg" w:date="2016-10-31T15:56:00Z">
        <w:r w:rsidR="00A6332F" w:rsidRPr="00A6332F">
          <w:rPr>
            <w:lang w:val="en-US"/>
            <w:rPrChange w:id="1824" w:author="Timm Lehmberg" w:date="2016-10-31T15:57:00Z">
              <w:rPr/>
            </w:rPrChange>
          </w:rPr>
          <w:t>A</w:t>
        </w:r>
      </w:ins>
      <w:ins w:id="1825" w:author="Anne Ferger" w:date="2016-11-01T14:54:00Z">
        <w:r w:rsidR="00A43191">
          <w:rPr>
            <w:lang w:val="en-US"/>
          </w:rPr>
          <w:t xml:space="preserve"> step-by-step </w:t>
        </w:r>
      </w:ins>
      <w:ins w:id="1826" w:author="Timm Lehmberg" w:date="2016-10-31T15:56:00Z">
        <w:del w:id="1827" w:author="Anne Ferger" w:date="2016-11-01T14:54:00Z">
          <w:r w:rsidR="00A6332F" w:rsidRPr="00A6332F" w:rsidDel="00A43191">
            <w:rPr>
              <w:lang w:val="en-US"/>
              <w:rPrChange w:id="1828" w:author="Timm Lehmberg" w:date="2016-10-31T15:57:00Z">
                <w:rPr/>
              </w:rPrChange>
            </w:rPr>
            <w:delText xml:space="preserve">n </w:delText>
          </w:r>
        </w:del>
        <w:r w:rsidR="00A6332F" w:rsidRPr="00A6332F">
          <w:rPr>
            <w:lang w:val="en-US"/>
            <w:rPrChange w:id="1829" w:author="Timm Lehmberg" w:date="2016-10-31T15:57:00Z">
              <w:rPr/>
            </w:rPrChange>
          </w:rPr>
          <w:t xml:space="preserve">example </w:t>
        </w:r>
      </w:ins>
      <w:ins w:id="1830" w:author="Timm Lehmberg" w:date="2016-11-07T11:07:00Z">
        <w:r w:rsidR="00B22459">
          <w:rPr>
            <w:lang w:val="en-US"/>
          </w:rPr>
          <w:t>of</w:t>
        </w:r>
      </w:ins>
      <w:ins w:id="1831" w:author="Timm Lehmberg" w:date="2016-10-31T15:56:00Z">
        <w:r w:rsidR="00A6332F" w:rsidRPr="00A6332F">
          <w:rPr>
            <w:lang w:val="en-US"/>
            <w:rPrChange w:id="1832" w:author="Timm Lehmberg" w:date="2016-10-31T15:57:00Z">
              <w:rPr/>
            </w:rPrChange>
          </w:rPr>
          <w:t xml:space="preserve"> </w:t>
        </w:r>
      </w:ins>
      <w:ins w:id="1833" w:author="Anne Ferger" w:date="2016-11-01T12:26:00Z">
        <w:r w:rsidR="003B15E5">
          <w:rPr>
            <w:lang w:val="en-US"/>
          </w:rPr>
          <w:t xml:space="preserve">a </w:t>
        </w:r>
      </w:ins>
      <w:ins w:id="1834" w:author="Timm Lehmberg" w:date="2016-10-31T15:56:00Z">
        <w:r w:rsidR="00A6332F" w:rsidRPr="00A6332F">
          <w:rPr>
            <w:lang w:val="en-US"/>
            <w:rPrChange w:id="1835" w:author="Timm Lehmberg" w:date="2016-10-31T15:57:00Z">
              <w:rPr/>
            </w:rPrChange>
          </w:rPr>
          <w:t>m</w:t>
        </w:r>
      </w:ins>
      <w:del w:id="1836" w:author="Timm Lehmberg" w:date="2016-10-31T15:56:00Z">
        <w:r w:rsidR="00EA4C28" w:rsidRPr="00A6332F" w:rsidDel="00A6332F">
          <w:rPr>
            <w:lang w:val="en-US"/>
            <w:rPrChange w:id="1837" w:author="Timm Lehmberg" w:date="2016-10-31T15:57:00Z">
              <w:rPr>
                <w:lang w:val="en-GB"/>
              </w:rPr>
            </w:rPrChange>
          </w:rPr>
          <w:delText>M</w:delText>
        </w:r>
      </w:del>
      <w:r w:rsidR="00EA4C28" w:rsidRPr="00A6332F">
        <w:rPr>
          <w:lang w:val="en-US"/>
          <w:rPrChange w:id="1838" w:author="Timm Lehmberg" w:date="2016-10-31T15:57:00Z">
            <w:rPr>
              <w:lang w:val="en-GB"/>
            </w:rPr>
          </w:rPrChange>
        </w:rPr>
        <w:t>ultilevel search</w:t>
      </w:r>
      <w:del w:id="1839" w:author="Anne Ferger" w:date="2016-11-01T12:26:00Z">
        <w:r w:rsidR="00EA4C28" w:rsidRPr="00A6332F" w:rsidDel="003B15E5">
          <w:rPr>
            <w:lang w:val="en-US"/>
            <w:rPrChange w:id="1840" w:author="Timm Lehmberg" w:date="2016-10-31T15:57:00Z">
              <w:rPr>
                <w:lang w:val="en-GB"/>
              </w:rPr>
            </w:rPrChange>
          </w:rPr>
          <w:delText>es</w:delText>
        </w:r>
      </w:del>
      <w:ins w:id="1841" w:author="Timm Lehmberg" w:date="2016-10-31T15:56:00Z">
        <w:r w:rsidR="00A6332F" w:rsidRPr="00A6332F">
          <w:rPr>
            <w:lang w:val="en-US"/>
            <w:rPrChange w:id="1842" w:author="Timm Lehmberg" w:date="2016-10-31T15:57:00Z">
              <w:rPr/>
            </w:rPrChange>
          </w:rPr>
          <w:t xml:space="preserve"> with EXAKT</w:t>
        </w:r>
      </w:ins>
      <w:commentRangeEnd w:id="1819"/>
      <w:ins w:id="1843" w:author="Timm Lehmberg" w:date="2016-10-31T15:58:00Z">
        <w:r w:rsidR="00F21B0D">
          <w:rPr>
            <w:rStyle w:val="Kommentarzeichen"/>
            <w:rFonts w:cs="Times New Roman"/>
            <w:b w:val="0"/>
            <w:bCs w:val="0"/>
            <w:iCs/>
          </w:rPr>
          <w:commentReference w:id="1819"/>
        </w:r>
      </w:ins>
      <w:bookmarkEnd w:id="1816"/>
    </w:p>
    <w:p w14:paraId="59042A90" w14:textId="66750FA0" w:rsidR="00A6332F" w:rsidRPr="00A6332F" w:rsidDel="008817CF" w:rsidRDefault="00A6332F">
      <w:pPr>
        <w:rPr>
          <w:del w:id="1844" w:author="Anne Ferger" w:date="2016-11-01T11:25:00Z"/>
          <w:lang w:val="en-US"/>
          <w:rPrChange w:id="1845" w:author="Timm Lehmberg" w:date="2016-10-31T15:57:00Z">
            <w:rPr>
              <w:del w:id="1846" w:author="Anne Ferger" w:date="2016-11-01T11:25:00Z"/>
              <w:lang w:val="en-GB"/>
            </w:rPr>
          </w:rPrChange>
        </w:rPr>
        <w:pPrChange w:id="1847" w:author="Timm Lehmberg" w:date="2016-10-31T15:57:00Z">
          <w:pPr>
            <w:pStyle w:val="berschrift2"/>
          </w:pPr>
        </w:pPrChange>
      </w:pPr>
    </w:p>
    <w:p w14:paraId="6FAD4C05" w14:textId="4B68220D" w:rsidR="00EA4C28" w:rsidRPr="008817CF" w:rsidDel="008817CF" w:rsidRDefault="00EA4C28" w:rsidP="00EA4C28">
      <w:pPr>
        <w:rPr>
          <w:del w:id="1848" w:author="Anne Ferger" w:date="2016-11-01T11:25:00Z"/>
          <w:rStyle w:val="Bedienungselement"/>
          <w:lang w:val="en-US"/>
          <w:rPrChange w:id="1849" w:author="Anne Ferger" w:date="2016-11-01T11:17:00Z">
            <w:rPr>
              <w:del w:id="1850" w:author="Anne Ferger" w:date="2016-11-01T11:25:00Z"/>
              <w:rStyle w:val="Bedienungselement"/>
              <w:lang w:val="de-DE"/>
            </w:rPr>
          </w:rPrChange>
        </w:rPr>
      </w:pPr>
      <w:del w:id="1851" w:author="Anne Ferger" w:date="2016-11-01T11:25:00Z">
        <w:r w:rsidRPr="008817CF" w:rsidDel="008817CF">
          <w:rPr>
            <w:lang w:val="en-US"/>
            <w:rPrChange w:id="1852" w:author="Anne Ferger" w:date="2016-11-01T11:17:00Z">
              <w:rPr>
                <w:b/>
                <w:color w:val="0000FF"/>
                <w:lang w:val="en-GB"/>
              </w:rPr>
            </w:rPrChange>
          </w:rPr>
          <w:delText>*** TODO ***</w:delText>
        </w:r>
      </w:del>
    </w:p>
    <w:p w14:paraId="664A50A1" w14:textId="3DFB36FF" w:rsidR="00621904" w:rsidRDefault="00A43191" w:rsidP="00F21B0D">
      <w:pPr>
        <w:rPr>
          <w:ins w:id="1853" w:author="Timm Lehmberg" w:date="2016-10-31T16:04:00Z"/>
          <w:lang w:val="en-US"/>
        </w:rPr>
      </w:pPr>
      <w:ins w:id="1854" w:author="Anne Ferger" w:date="2016-11-01T14:54:00Z">
        <w:r>
          <w:rPr>
            <w:lang w:val="en-US"/>
          </w:rPr>
          <w:t>A</w:t>
        </w:r>
      </w:ins>
      <w:ins w:id="1855" w:author="Timm Lehmberg" w:date="2016-10-31T15:58:00Z">
        <w:del w:id="1856" w:author="Anne Ferger" w:date="2016-11-01T11:25:00Z">
          <w:r w:rsidR="00F21B0D" w:rsidRPr="00984081" w:rsidDel="008817CF">
            <w:rPr>
              <w:lang w:val="en-US"/>
              <w:rPrChange w:id="1857" w:author="Timm Lehmberg" w:date="2016-10-31T16:00:00Z">
                <w:rPr/>
              </w:rPrChange>
            </w:rPr>
            <w:delText>A</w:delText>
          </w:r>
        </w:del>
        <w:r w:rsidR="00F21B0D" w:rsidRPr="00984081">
          <w:rPr>
            <w:lang w:val="en-US"/>
            <w:rPrChange w:id="1858" w:author="Timm Lehmberg" w:date="2016-10-31T16:00:00Z">
              <w:rPr/>
            </w:rPrChange>
          </w:rPr>
          <w:t xml:space="preserve"> step-by-step explanation </w:t>
        </w:r>
      </w:ins>
      <w:ins w:id="1859" w:author="Timm Lehmberg" w:date="2016-10-31T15:59:00Z">
        <w:r w:rsidR="00984081" w:rsidRPr="00984081">
          <w:rPr>
            <w:lang w:val="en-US"/>
            <w:rPrChange w:id="1860" w:author="Timm Lehmberg" w:date="2016-10-31T16:00:00Z">
              <w:rPr/>
            </w:rPrChange>
          </w:rPr>
          <w:t>on how to conduct multilevel searches with EXAKT will be given</w:t>
        </w:r>
      </w:ins>
      <w:ins w:id="1861" w:author="Anne Ferger" w:date="2016-11-01T14:54:00Z">
        <w:r w:rsidRPr="00A43191">
          <w:rPr>
            <w:lang w:val="en-US"/>
          </w:rPr>
          <w:t xml:space="preserve"> </w:t>
        </w:r>
        <w:r>
          <w:rPr>
            <w:lang w:val="en-US"/>
          </w:rPr>
          <w:t>i</w:t>
        </w:r>
        <w:r w:rsidRPr="00EE13B2">
          <w:rPr>
            <w:lang w:val="en-US"/>
          </w:rPr>
          <w:t>n the foll</w:t>
        </w:r>
        <w:r>
          <w:rPr>
            <w:lang w:val="en-US"/>
          </w:rPr>
          <w:t>o</w:t>
        </w:r>
        <w:r w:rsidRPr="00EE13B2">
          <w:rPr>
            <w:lang w:val="en-US"/>
          </w:rPr>
          <w:t>wing</w:t>
        </w:r>
      </w:ins>
      <w:ins w:id="1862" w:author="Timm Lehmberg" w:date="2016-10-31T15:59:00Z">
        <w:del w:id="1863" w:author="Anne Ferger" w:date="2016-11-01T11:25:00Z">
          <w:r w:rsidR="00984081" w:rsidRPr="00984081" w:rsidDel="008817CF">
            <w:rPr>
              <w:lang w:val="en-US"/>
              <w:rPrChange w:id="1864" w:author="Timm Lehmberg" w:date="2016-10-31T16:00:00Z">
                <w:rPr/>
              </w:rPrChange>
            </w:rPr>
            <w:delText xml:space="preserve"> in the foll</w:delText>
          </w:r>
        </w:del>
      </w:ins>
      <w:ins w:id="1865" w:author="Timm Lehmberg" w:date="2016-10-31T16:00:00Z">
        <w:del w:id="1866" w:author="Anne Ferger" w:date="2016-11-01T11:25:00Z">
          <w:r w:rsidR="00984081" w:rsidDel="008817CF">
            <w:rPr>
              <w:lang w:val="en-US"/>
            </w:rPr>
            <w:delText>o</w:delText>
          </w:r>
        </w:del>
      </w:ins>
      <w:ins w:id="1867" w:author="Timm Lehmberg" w:date="2016-10-31T15:59:00Z">
        <w:del w:id="1868" w:author="Anne Ferger" w:date="2016-11-01T11:25:00Z">
          <w:r w:rsidR="00984081" w:rsidRPr="00984081" w:rsidDel="008817CF">
            <w:rPr>
              <w:lang w:val="en-US"/>
              <w:rPrChange w:id="1869" w:author="Timm Lehmberg" w:date="2016-10-31T16:00:00Z">
                <w:rPr/>
              </w:rPrChange>
            </w:rPr>
            <w:delText>wing</w:delText>
          </w:r>
        </w:del>
        <w:r w:rsidR="00984081" w:rsidRPr="00984081">
          <w:rPr>
            <w:lang w:val="en-US"/>
            <w:rPrChange w:id="1870" w:author="Timm Lehmberg" w:date="2016-10-31T16:00:00Z">
              <w:rPr/>
            </w:rPrChange>
          </w:rPr>
          <w:t xml:space="preserve">. </w:t>
        </w:r>
      </w:ins>
      <w:ins w:id="1871" w:author="Timm Lehmberg" w:date="2016-10-31T16:00:00Z">
        <w:r w:rsidR="00FA01EB">
          <w:rPr>
            <w:lang w:val="en-US"/>
          </w:rPr>
          <w:t xml:space="preserve">The HAMATAC corpus will </w:t>
        </w:r>
      </w:ins>
      <w:ins w:id="1872" w:author="Timm Lehmberg" w:date="2016-10-31T16:01:00Z">
        <w:r w:rsidR="004667FF">
          <w:rPr>
            <w:lang w:val="en-US"/>
          </w:rPr>
          <w:t xml:space="preserve">be searched </w:t>
        </w:r>
      </w:ins>
      <w:ins w:id="1873" w:author="Timm Lehmberg" w:date="2016-10-31T16:02:00Z">
        <w:r w:rsidR="004667FF">
          <w:rPr>
            <w:lang w:val="en-US"/>
          </w:rPr>
          <w:t xml:space="preserve">for this example. </w:t>
        </w:r>
      </w:ins>
    </w:p>
    <w:p w14:paraId="7A9D6E9A" w14:textId="377F57B9" w:rsidR="002E3B82" w:rsidRDefault="00A43191" w:rsidP="00F21B0D">
      <w:pPr>
        <w:rPr>
          <w:ins w:id="1874" w:author="Anne Ferger" w:date="2016-11-01T14:15:00Z"/>
          <w:lang w:val="en-US"/>
        </w:rPr>
      </w:pPr>
      <w:ins w:id="1875" w:author="Anne Ferger" w:date="2016-11-01T14:54:00Z">
        <w:r>
          <w:rPr>
            <w:lang w:val="en-US"/>
          </w:rPr>
          <w:t>The goal is to</w:t>
        </w:r>
      </w:ins>
      <w:ins w:id="1876" w:author="Anne Ferger" w:date="2016-11-01T11:56:00Z">
        <w:r w:rsidR="00AD2A13">
          <w:rPr>
            <w:lang w:val="en-US"/>
          </w:rPr>
          <w:t xml:space="preserve"> </w:t>
        </w:r>
      </w:ins>
      <w:ins w:id="1877" w:author="Anne Ferger" w:date="2016-11-01T12:20:00Z">
        <w:r w:rsidR="003B15E5">
          <w:rPr>
            <w:lang w:val="en-US"/>
          </w:rPr>
          <w:t>research</w:t>
        </w:r>
      </w:ins>
      <w:ins w:id="1878" w:author="Anne Ferger" w:date="2016-11-01T13:11:00Z">
        <w:r w:rsidR="00D222EB">
          <w:rPr>
            <w:lang w:val="en-US"/>
          </w:rPr>
          <w:t xml:space="preserve"> </w:t>
        </w:r>
      </w:ins>
      <w:ins w:id="1879" w:author="Anne Ferger" w:date="2016-11-01T12:20:00Z">
        <w:r w:rsidR="003B15E5">
          <w:rPr>
            <w:lang w:val="en-US"/>
          </w:rPr>
          <w:t xml:space="preserve">the German word </w:t>
        </w:r>
      </w:ins>
      <w:ins w:id="1880" w:author="Anne Ferger" w:date="2016-11-01T12:21:00Z">
        <w:r w:rsidR="003B15E5">
          <w:rPr>
            <w:lang w:val="en-US"/>
          </w:rPr>
          <w:t xml:space="preserve">‘ja’ </w:t>
        </w:r>
      </w:ins>
      <w:ins w:id="1881" w:author="Anne Ferger" w:date="2016-11-01T13:11:00Z">
        <w:r w:rsidR="00D222EB">
          <w:rPr>
            <w:lang w:val="en-US"/>
          </w:rPr>
          <w:t>(yes)</w:t>
        </w:r>
      </w:ins>
      <w:ins w:id="1882" w:author="Anne Ferger" w:date="2016-11-01T12:21:00Z">
        <w:r w:rsidR="003B15E5">
          <w:rPr>
            <w:lang w:val="en-US"/>
          </w:rPr>
          <w:t xml:space="preserve"> in the corpus</w:t>
        </w:r>
      </w:ins>
      <w:ins w:id="1883" w:author="Anne Ferger" w:date="2016-11-01T13:11:00Z">
        <w:r w:rsidR="00D222EB">
          <w:rPr>
            <w:lang w:val="en-US"/>
          </w:rPr>
          <w:t xml:space="preserve">. </w:t>
        </w:r>
      </w:ins>
      <w:ins w:id="1884" w:author="Anne Ferger" w:date="2016-11-01T13:30:00Z">
        <w:r w:rsidR="001F0711">
          <w:rPr>
            <w:lang w:val="en-US"/>
          </w:rPr>
          <w:t xml:space="preserve">So the first step would be to find every instance of ‘ja’ in the corpus. You might want to also find capitalized </w:t>
        </w:r>
      </w:ins>
      <w:ins w:id="1885" w:author="Anne Ferger" w:date="2016-11-01T13:31:00Z">
        <w:r w:rsidR="001F0711">
          <w:rPr>
            <w:lang w:val="en-US"/>
          </w:rPr>
          <w:t>‘</w:t>
        </w:r>
      </w:ins>
      <w:ins w:id="1886" w:author="Anne Ferger" w:date="2016-11-01T14:55:00Z">
        <w:r>
          <w:rPr>
            <w:lang w:val="en-US"/>
          </w:rPr>
          <w:t>ja’</w:t>
        </w:r>
      </w:ins>
      <w:ins w:id="1887" w:author="Anne Ferger" w:date="2016-11-01T13:32:00Z">
        <w:r w:rsidR="001F0711">
          <w:rPr>
            <w:lang w:val="en-US"/>
          </w:rPr>
          <w:t>.</w:t>
        </w:r>
      </w:ins>
    </w:p>
    <w:p w14:paraId="2F51AE06" w14:textId="77777777" w:rsidR="007131F5" w:rsidRDefault="007131F5" w:rsidP="00F21B0D">
      <w:pPr>
        <w:rPr>
          <w:ins w:id="1888" w:author="Anne Ferger" w:date="2016-11-01T13:32:00Z"/>
          <w:lang w:val="en-US"/>
        </w:rPr>
      </w:pPr>
    </w:p>
    <w:p w14:paraId="04A8F9E4" w14:textId="19578FBD" w:rsidR="002E3B82" w:rsidRDefault="001F0711">
      <w:pPr>
        <w:pStyle w:val="Listenabsatz"/>
        <w:numPr>
          <w:ilvl w:val="0"/>
          <w:numId w:val="19"/>
        </w:numPr>
        <w:rPr>
          <w:ins w:id="1889" w:author="Anne Ferger" w:date="2016-11-01T14:15:00Z"/>
          <w:lang w:val="en-US"/>
        </w:rPr>
        <w:pPrChange w:id="1890" w:author="Anne Ferger" w:date="2016-11-01T13:42:00Z">
          <w:pPr/>
        </w:pPrChange>
      </w:pPr>
      <w:ins w:id="1891" w:author="Anne Ferger" w:date="2016-11-01T13:32:00Z">
        <w:r>
          <w:rPr>
            <w:lang w:val="en-US"/>
          </w:rPr>
          <w:t xml:space="preserve">Choose RegEx(T) and enter </w:t>
        </w:r>
        <w:r w:rsidRPr="0030654F">
          <w:rPr>
            <w:lang w:val="en-US"/>
          </w:rPr>
          <w:t>\b[Jj]a\b</w:t>
        </w:r>
      </w:ins>
      <w:ins w:id="1892" w:author="Anne Ferger" w:date="2016-11-01T14:15:00Z">
        <w:r w:rsidR="007131F5">
          <w:rPr>
            <w:lang w:val="en-US"/>
          </w:rPr>
          <w:t>.</w:t>
        </w:r>
      </w:ins>
    </w:p>
    <w:p w14:paraId="6B8DDD37" w14:textId="77777777" w:rsidR="007131F5" w:rsidRPr="00715A90" w:rsidRDefault="007131F5">
      <w:pPr>
        <w:pStyle w:val="Listenabsatz"/>
        <w:rPr>
          <w:ins w:id="1893" w:author="Anne Ferger" w:date="2016-11-01T13:44:00Z"/>
          <w:lang w:val="en-US"/>
        </w:rPr>
        <w:pPrChange w:id="1894" w:author="Anne Ferger" w:date="2016-11-01T14:15:00Z">
          <w:pPr/>
        </w:pPrChange>
      </w:pPr>
    </w:p>
    <w:p w14:paraId="2AAC0ACE" w14:textId="77777777" w:rsidR="007131F5" w:rsidRDefault="002E3B82">
      <w:pPr>
        <w:rPr>
          <w:ins w:id="1895" w:author="Anne Ferger" w:date="2016-11-01T14:15:00Z"/>
          <w:lang w:val="en-US"/>
        </w:rPr>
      </w:pPr>
      <w:ins w:id="1896" w:author="Anne Ferger" w:date="2016-11-01T13:44:00Z">
        <w:r>
          <w:rPr>
            <w:lang w:val="en-US"/>
          </w:rPr>
          <w:t xml:space="preserve">Now you have a concordance with every instance of ‘ja’ in the corpus. </w:t>
        </w:r>
      </w:ins>
      <w:ins w:id="1897" w:author="Anne Ferger" w:date="2016-11-01T14:00:00Z">
        <w:r w:rsidR="00937AA6">
          <w:rPr>
            <w:lang w:val="en-US"/>
          </w:rPr>
          <w:t xml:space="preserve">The HAMATAC corpus </w:t>
        </w:r>
      </w:ins>
      <w:ins w:id="1898" w:author="Anne Ferger" w:date="2016-11-01T14:01:00Z">
        <w:r w:rsidR="00B14ADF">
          <w:rPr>
            <w:lang w:val="en-US"/>
          </w:rPr>
          <w:t>is annotated with a ‘pho’ and a ‘dis</w:t>
        </w:r>
      </w:ins>
      <w:ins w:id="1899" w:author="Anne Ferger" w:date="2016-11-01T14:02:00Z">
        <w:r w:rsidR="00B14ADF">
          <w:rPr>
            <w:lang w:val="en-US"/>
          </w:rPr>
          <w:t>f</w:t>
        </w:r>
      </w:ins>
      <w:ins w:id="1900" w:author="Anne Ferger" w:date="2016-11-01T14:01:00Z">
        <w:r w:rsidR="00B14ADF">
          <w:rPr>
            <w:lang w:val="en-US"/>
          </w:rPr>
          <w:t>luency’</w:t>
        </w:r>
        <w:r w:rsidR="007131F5">
          <w:rPr>
            <w:lang w:val="en-US"/>
          </w:rPr>
          <w:t xml:space="preserve"> tier</w:t>
        </w:r>
      </w:ins>
      <w:ins w:id="1901" w:author="Anne Ferger" w:date="2016-11-01T14:13:00Z">
        <w:r w:rsidR="007131F5">
          <w:rPr>
            <w:lang w:val="en-US"/>
          </w:rPr>
          <w:t xml:space="preserve">. To show possible annotations of the </w:t>
        </w:r>
      </w:ins>
      <w:ins w:id="1902" w:author="Anne Ferger" w:date="2016-11-01T14:14:00Z">
        <w:r w:rsidR="007131F5">
          <w:rPr>
            <w:lang w:val="en-US"/>
          </w:rPr>
          <w:t>‘ja’ results:</w:t>
        </w:r>
      </w:ins>
    </w:p>
    <w:p w14:paraId="3C6C7A4C" w14:textId="77777777" w:rsidR="007131F5" w:rsidRDefault="007131F5">
      <w:pPr>
        <w:rPr>
          <w:ins w:id="1903" w:author="Anne Ferger" w:date="2016-11-01T14:14:00Z"/>
          <w:lang w:val="en-US"/>
        </w:rPr>
      </w:pPr>
    </w:p>
    <w:p w14:paraId="77616C31" w14:textId="4BB6FF1B" w:rsidR="002E3B82" w:rsidRDefault="007131F5">
      <w:pPr>
        <w:pStyle w:val="Listenabsatz"/>
        <w:numPr>
          <w:ilvl w:val="0"/>
          <w:numId w:val="19"/>
        </w:numPr>
        <w:rPr>
          <w:ins w:id="1904" w:author="Anne Ferger" w:date="2016-11-01T14:17:00Z"/>
          <w:lang w:val="en-US"/>
        </w:rPr>
        <w:pPrChange w:id="1905" w:author="Anne Ferger" w:date="2016-11-01T14:14:00Z">
          <w:pPr/>
        </w:pPrChange>
      </w:pPr>
      <w:ins w:id="1906" w:author="Anne Ferger" w:date="2016-11-01T14:14:00Z">
        <w:r w:rsidRPr="00715A90">
          <w:rPr>
            <w:lang w:val="en-US"/>
          </w:rPr>
          <w:t xml:space="preserve"> </w:t>
        </w:r>
      </w:ins>
      <w:ins w:id="1907" w:author="Anne Ferger" w:date="2016-11-01T14:15:00Z">
        <w:r>
          <w:rPr>
            <w:lang w:val="en-US"/>
          </w:rPr>
          <w:t>C</w:t>
        </w:r>
      </w:ins>
      <w:ins w:id="1908" w:author="Anne Ferger" w:date="2016-11-01T14:14:00Z">
        <w:r w:rsidR="006E7990" w:rsidRPr="00715A90">
          <w:rPr>
            <w:lang w:val="en-US"/>
          </w:rPr>
          <w:t>lick</w:t>
        </w:r>
        <w:r w:rsidRPr="00715A90">
          <w:rPr>
            <w:lang w:val="en-US"/>
          </w:rPr>
          <w:t xml:space="preserve"> </w:t>
        </w:r>
      </w:ins>
      <w:ins w:id="1909" w:author="Anne Ferger" w:date="2016-11-01T14:15:00Z">
        <w:r>
          <w:rPr>
            <w:lang w:val="en-US"/>
          </w:rPr>
          <w:t xml:space="preserve"> </w:t>
        </w:r>
        <w:r w:rsidRPr="001E34C0">
          <w:rPr>
            <w:rStyle w:val="Menufunction"/>
            <w:lang w:val="en-US"/>
            <w:rPrChange w:id="1910" w:author="fsnv625" w:date="2016-12-06T15:47:00Z">
              <w:rPr>
                <w:lang w:val="en-US"/>
              </w:rPr>
            </w:rPrChange>
          </w:rPr>
          <w:t>Columns &gt; Add an</w:t>
        </w:r>
      </w:ins>
      <w:ins w:id="1911" w:author="Anne Ferger" w:date="2016-11-01T14:16:00Z">
        <w:r w:rsidRPr="001E34C0">
          <w:rPr>
            <w:rStyle w:val="Menufunction"/>
            <w:lang w:val="en-US"/>
            <w:rPrChange w:id="1912" w:author="fsnv625" w:date="2016-12-06T15:47:00Z">
              <w:rPr>
                <w:lang w:val="en-US"/>
              </w:rPr>
            </w:rPrChange>
          </w:rPr>
          <w:t>notation</w:t>
        </w:r>
      </w:ins>
      <w:ins w:id="1913" w:author="Anne Ferger" w:date="2016-11-01T14:15:00Z">
        <w:r w:rsidRPr="001E34C0">
          <w:rPr>
            <w:rStyle w:val="Menufunction"/>
            <w:lang w:val="en-US"/>
            <w:rPrChange w:id="1914" w:author="fsnv625" w:date="2016-12-06T15:47:00Z">
              <w:rPr>
                <w:lang w:val="en-US"/>
              </w:rPr>
            </w:rPrChange>
          </w:rPr>
          <w:t>…</w:t>
        </w:r>
        <w:r>
          <w:rPr>
            <w:lang w:val="en-US"/>
          </w:rPr>
          <w:t xml:space="preserve">  and choose the </w:t>
        </w:r>
      </w:ins>
      <w:ins w:id="1915" w:author="Anne Ferger" w:date="2016-11-01T14:16:00Z">
        <w:r>
          <w:rPr>
            <w:lang w:val="en-US"/>
          </w:rPr>
          <w:t>‘</w:t>
        </w:r>
      </w:ins>
      <w:ins w:id="1916" w:author="Anne Ferger" w:date="2016-11-01T14:15:00Z">
        <w:r>
          <w:rPr>
            <w:lang w:val="en-US"/>
          </w:rPr>
          <w:t>pho</w:t>
        </w:r>
      </w:ins>
      <w:ins w:id="1917" w:author="Anne Ferger" w:date="2016-11-01T14:16:00Z">
        <w:r>
          <w:rPr>
            <w:lang w:val="en-US"/>
          </w:rPr>
          <w:t>’</w:t>
        </w:r>
      </w:ins>
      <w:ins w:id="1918" w:author="Anne Ferger" w:date="2016-11-01T14:15:00Z">
        <w:r>
          <w:rPr>
            <w:lang w:val="en-US"/>
          </w:rPr>
          <w:t xml:space="preserve"> tier</w:t>
        </w:r>
      </w:ins>
      <w:ins w:id="1919" w:author="Anne Ferger" w:date="2016-11-01T14:16:00Z">
        <w:r>
          <w:rPr>
            <w:lang w:val="en-US"/>
          </w:rPr>
          <w:t>, overlap type ‘</w:t>
        </w:r>
        <w:del w:id="1920" w:author="Timm Lehmberg" w:date="2016-11-07T09:48:00Z">
          <w:r w:rsidDel="00B73C1A">
            <w:rPr>
              <w:lang w:val="en-US"/>
            </w:rPr>
            <w:delText>Any</w:delText>
          </w:r>
        </w:del>
      </w:ins>
      <w:ins w:id="1921" w:author="Timm Lehmberg" w:date="2016-11-07T09:48:00Z">
        <w:r w:rsidR="00B73C1A">
          <w:rPr>
            <w:lang w:val="en-US"/>
          </w:rPr>
          <w:t>Exact</w:t>
        </w:r>
      </w:ins>
      <w:ins w:id="1922" w:author="Anne Ferger" w:date="2016-11-01T14:16:00Z">
        <w:r>
          <w:rPr>
            <w:lang w:val="en-US"/>
          </w:rPr>
          <w:t xml:space="preserve">’. Do the same with the ‘disfluency’ tier. </w:t>
        </w:r>
      </w:ins>
    </w:p>
    <w:p w14:paraId="5EB74E89" w14:textId="77777777" w:rsidR="006E7990" w:rsidRDefault="006E7990">
      <w:pPr>
        <w:pStyle w:val="Listenabsatz"/>
        <w:rPr>
          <w:ins w:id="1923" w:author="Anne Ferger" w:date="2016-11-01T14:16:00Z"/>
          <w:lang w:val="en-US"/>
        </w:rPr>
        <w:pPrChange w:id="1924" w:author="Anne Ferger" w:date="2016-11-01T14:17:00Z">
          <w:pPr/>
        </w:pPrChange>
      </w:pPr>
    </w:p>
    <w:p w14:paraId="305B72F1" w14:textId="11641F6E" w:rsidR="008D4089" w:rsidRPr="00715A90" w:rsidRDefault="006E7990">
      <w:pPr>
        <w:rPr>
          <w:ins w:id="1925" w:author="Anne Ferger" w:date="2016-11-01T14:00:00Z"/>
          <w:lang w:val="en-US"/>
        </w:rPr>
      </w:pPr>
      <w:ins w:id="1926" w:author="Anne Ferger" w:date="2016-11-01T14:17:00Z">
        <w:r>
          <w:rPr>
            <w:lang w:val="en-US"/>
          </w:rPr>
          <w:t xml:space="preserve">Now you </w:t>
        </w:r>
      </w:ins>
      <w:ins w:id="1927" w:author="Anne Ferger" w:date="2016-11-01T14:44:00Z">
        <w:r w:rsidR="00626554">
          <w:rPr>
            <w:lang w:val="en-US"/>
          </w:rPr>
          <w:t xml:space="preserve">have a concordance with more information. If you </w:t>
        </w:r>
        <w:r w:rsidR="00A55541">
          <w:rPr>
            <w:lang w:val="en-US"/>
          </w:rPr>
          <w:t xml:space="preserve">sort the annotation columns you can see how many of the </w:t>
        </w:r>
      </w:ins>
      <w:ins w:id="1928" w:author="Anne Ferger" w:date="2016-11-01T14:45:00Z">
        <w:r w:rsidR="00A55541">
          <w:rPr>
            <w:lang w:val="en-US"/>
          </w:rPr>
          <w:t xml:space="preserve">‘ja’s are annotated in these tiers. </w:t>
        </w:r>
      </w:ins>
    </w:p>
    <w:p w14:paraId="09A00D38" w14:textId="776741E4" w:rsidR="00EE7BFF" w:rsidRDefault="00715A90">
      <w:pPr>
        <w:rPr>
          <w:ins w:id="1929" w:author="Anne Ferger" w:date="2016-11-01T14:51:00Z"/>
          <w:lang w:val="en-US"/>
        </w:rPr>
      </w:pPr>
      <w:ins w:id="1930" w:author="Anne Ferger" w:date="2016-11-01T14:51:00Z">
        <w:r w:rsidRPr="00715A90">
          <w:rPr>
            <w:noProof/>
          </w:rPr>
          <w:drawing>
            <wp:inline distT="0" distB="0" distL="0" distR="0" wp14:anchorId="4F57BA51" wp14:editId="551A6D91">
              <wp:extent cx="3561907" cy="4052469"/>
              <wp:effectExtent l="0" t="0" r="635" b="5715"/>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565097" cy="4056099"/>
                      </a:xfrm>
                      <a:prstGeom prst="rect">
                        <a:avLst/>
                      </a:prstGeom>
                    </pic:spPr>
                  </pic:pic>
                </a:graphicData>
              </a:graphic>
            </wp:inline>
          </w:drawing>
        </w:r>
      </w:ins>
    </w:p>
    <w:p w14:paraId="71EA3AB3" w14:textId="77777777" w:rsidR="00715A90" w:rsidRDefault="00715A90">
      <w:pPr>
        <w:rPr>
          <w:ins w:id="1931" w:author="Anne Ferger" w:date="2016-11-01T14:51:00Z"/>
          <w:lang w:val="en-US"/>
        </w:rPr>
      </w:pPr>
    </w:p>
    <w:p w14:paraId="5E25C8D3" w14:textId="6E3FEFD2" w:rsidR="002D0E48" w:rsidRDefault="00C01F2D">
      <w:pPr>
        <w:rPr>
          <w:ins w:id="1932" w:author="Anne Ferger" w:date="2016-11-01T14:59:00Z"/>
          <w:lang w:val="en-US"/>
        </w:rPr>
      </w:pPr>
      <w:ins w:id="1933" w:author="Anne Ferger" w:date="2016-11-01T14:52:00Z">
        <w:r>
          <w:rPr>
            <w:lang w:val="en-US"/>
          </w:rPr>
          <w:t>Now you c</w:t>
        </w:r>
      </w:ins>
      <w:ins w:id="1934" w:author="Anne Ferger" w:date="2016-11-01T14:54:00Z">
        <w:r w:rsidR="00A43191">
          <w:rPr>
            <w:lang w:val="en-US"/>
          </w:rPr>
          <w:t>an</w:t>
        </w:r>
      </w:ins>
      <w:ins w:id="1935" w:author="Anne Ferger" w:date="2016-11-01T14:52:00Z">
        <w:r>
          <w:rPr>
            <w:lang w:val="en-US"/>
          </w:rPr>
          <w:t xml:space="preserve"> research </w:t>
        </w:r>
        <w:r w:rsidR="009F6275">
          <w:rPr>
            <w:lang w:val="en-US"/>
          </w:rPr>
          <w:t xml:space="preserve">in which cases ‘ja’ is used in an EDIT PHASE and how </w:t>
        </w:r>
      </w:ins>
      <w:ins w:id="1936" w:author="Anne Ferger" w:date="2016-11-01T14:53:00Z">
        <w:r w:rsidR="009F6275">
          <w:rPr>
            <w:lang w:val="en-US"/>
          </w:rPr>
          <w:t xml:space="preserve">the phonetics are affected by it. </w:t>
        </w:r>
      </w:ins>
    </w:p>
    <w:p w14:paraId="206E6526" w14:textId="77777777" w:rsidR="002D0E48" w:rsidRDefault="002D0E48">
      <w:pPr>
        <w:rPr>
          <w:ins w:id="1937" w:author="Anne Ferger" w:date="2016-11-01T14:59:00Z"/>
          <w:lang w:val="en-US"/>
        </w:rPr>
      </w:pPr>
    </w:p>
    <w:p w14:paraId="41DADBDD" w14:textId="406E3F8A" w:rsidR="00715A90" w:rsidRDefault="002D0E48">
      <w:pPr>
        <w:pStyle w:val="Listenabsatz"/>
        <w:numPr>
          <w:ilvl w:val="0"/>
          <w:numId w:val="19"/>
        </w:numPr>
        <w:rPr>
          <w:ins w:id="1938" w:author="Anne Ferger" w:date="2016-11-01T14:59:00Z"/>
          <w:lang w:val="en-US"/>
        </w:rPr>
        <w:pPrChange w:id="1939" w:author="Anne Ferger" w:date="2016-11-01T14:59:00Z">
          <w:pPr/>
        </w:pPrChange>
      </w:pPr>
      <w:ins w:id="1940" w:author="Anne Ferger" w:date="2016-11-01T14:59:00Z">
        <w:r>
          <w:rPr>
            <w:lang w:val="en-US"/>
          </w:rPr>
          <w:t>F</w:t>
        </w:r>
      </w:ins>
      <w:ins w:id="1941" w:author="Anne Ferger" w:date="2016-11-01T14:55:00Z">
        <w:r w:rsidR="00A43191" w:rsidRPr="002D0E48">
          <w:rPr>
            <w:lang w:val="en-US"/>
          </w:rPr>
          <w:t>ilter the disfluency column</w:t>
        </w:r>
      </w:ins>
      <w:ins w:id="1942" w:author="Anne Ferger" w:date="2016-11-01T14:56:00Z">
        <w:r w:rsidRPr="002D0E48">
          <w:rPr>
            <w:lang w:val="en-US"/>
          </w:rPr>
          <w:t xml:space="preserve"> </w:t>
        </w:r>
      </w:ins>
      <w:ins w:id="1943" w:author="Anne Ferger" w:date="2016-11-01T14:57:00Z">
        <w:r w:rsidRPr="002D0E48">
          <w:rPr>
            <w:lang w:val="en-US"/>
          </w:rPr>
          <w:t>for the type “EDIT PHASE” (pay attention to whitespaces in the tags!)</w:t>
        </w:r>
      </w:ins>
      <w:ins w:id="1944" w:author="Anne Ferger" w:date="2016-11-01T14:58:00Z">
        <w:r w:rsidRPr="002D0E48">
          <w:rPr>
            <w:lang w:val="en-US"/>
          </w:rPr>
          <w:t xml:space="preserve"> </w:t>
        </w:r>
      </w:ins>
      <w:ins w:id="1945" w:author="Anne Ferger" w:date="2016-11-01T14:56:00Z">
        <w:r w:rsidRPr="002D0E48">
          <w:rPr>
            <w:lang w:val="en-US"/>
          </w:rPr>
          <w:t>and remove the unselected search results</w:t>
        </w:r>
      </w:ins>
      <w:ins w:id="1946" w:author="Anne Ferger" w:date="2016-11-01T14:55:00Z">
        <w:r w:rsidR="00A43191" w:rsidRPr="002D0E48">
          <w:rPr>
            <w:lang w:val="en-US"/>
          </w:rPr>
          <w:t xml:space="preserve">. </w:t>
        </w:r>
      </w:ins>
    </w:p>
    <w:p w14:paraId="0BF16126" w14:textId="77777777" w:rsidR="00AC1585" w:rsidRDefault="00AC1585">
      <w:pPr>
        <w:rPr>
          <w:ins w:id="1947" w:author="Anne Ferger" w:date="2016-11-01T14:59:00Z"/>
          <w:lang w:val="en-US"/>
        </w:rPr>
      </w:pPr>
    </w:p>
    <w:p w14:paraId="7D549F19" w14:textId="77777777" w:rsidR="00B73C1A" w:rsidRDefault="00AC1585">
      <w:pPr>
        <w:rPr>
          <w:ins w:id="1948" w:author="Timm Lehmberg" w:date="2016-11-07T09:49:00Z"/>
          <w:lang w:val="en-US"/>
        </w:rPr>
      </w:pPr>
      <w:ins w:id="1949" w:author="Anne Ferger" w:date="2016-11-01T15:00:00Z">
        <w:r>
          <w:rPr>
            <w:lang w:val="en-US"/>
          </w:rPr>
          <w:t xml:space="preserve">To get more information about the speakers, you can add metadata columns. </w:t>
        </w:r>
      </w:ins>
    </w:p>
    <w:p w14:paraId="4665996E" w14:textId="3268795E" w:rsidR="00B73C1A" w:rsidRDefault="0077120B">
      <w:pPr>
        <w:rPr>
          <w:ins w:id="1950" w:author="Timm Lehmberg" w:date="2016-11-07T09:48:00Z"/>
          <w:lang w:val="en-US"/>
        </w:rPr>
      </w:pPr>
      <w:ins w:id="1951" w:author="Anne Ferger" w:date="2016-11-01T15:01:00Z">
        <w:del w:id="1952" w:author="Timm Lehmberg" w:date="2016-11-07T09:49:00Z">
          <w:r w:rsidDel="00B73C1A">
            <w:rPr>
              <w:lang w:val="en-US"/>
            </w:rPr>
            <w:delText xml:space="preserve">You can </w:delText>
          </w:r>
        </w:del>
      </w:ins>
    </w:p>
    <w:p w14:paraId="6D04EB94" w14:textId="77777777" w:rsidR="00B73C1A" w:rsidRDefault="00B73C1A">
      <w:pPr>
        <w:pStyle w:val="Listenabsatz"/>
        <w:numPr>
          <w:ilvl w:val="0"/>
          <w:numId w:val="19"/>
        </w:numPr>
        <w:rPr>
          <w:ins w:id="1953" w:author="Timm Lehmberg" w:date="2016-11-07T09:49:00Z"/>
          <w:lang w:val="en-US"/>
        </w:rPr>
        <w:pPrChange w:id="1954" w:author="Timm Lehmberg" w:date="2016-11-07T09:48:00Z">
          <w:pPr/>
        </w:pPrChange>
      </w:pPr>
      <w:ins w:id="1955" w:author="Timm Lehmberg" w:date="2016-11-07T09:49:00Z">
        <w:r>
          <w:rPr>
            <w:lang w:val="en-US"/>
          </w:rPr>
          <w:t>A</w:t>
        </w:r>
      </w:ins>
      <w:ins w:id="1956" w:author="Anne Ferger" w:date="2016-11-01T15:01:00Z">
        <w:del w:id="1957" w:author="Timm Lehmberg" w:date="2016-11-07T09:49:00Z">
          <w:r w:rsidR="0077120B" w:rsidRPr="008C4ACD" w:rsidDel="00B73C1A">
            <w:rPr>
              <w:lang w:val="en-US"/>
            </w:rPr>
            <w:delText>a</w:delText>
          </w:r>
        </w:del>
        <w:r w:rsidR="0077120B" w:rsidRPr="008C4ACD">
          <w:rPr>
            <w:lang w:val="en-US"/>
          </w:rPr>
          <w:t>dd a</w:t>
        </w:r>
        <w:r w:rsidR="00AC1585" w:rsidRPr="00B22459">
          <w:rPr>
            <w:lang w:val="en-US"/>
          </w:rPr>
          <w:t xml:space="preserve"> new analysis “Age” with Calculate Analysis (see </w:t>
        </w:r>
        <w:r w:rsidR="00AC1585" w:rsidRPr="00225F59">
          <w:rPr>
            <w:lang w:val="en-US"/>
          </w:rPr>
          <w:fldChar w:fldCharType="begin"/>
        </w:r>
        <w:r w:rsidR="00AC1585" w:rsidRPr="00B73C1A">
          <w:rPr>
            <w:lang w:val="en-US"/>
          </w:rPr>
          <w:instrText xml:space="preserve"> HYPERLINK  \l "_5._ADDING_ANALYSIS" </w:instrText>
        </w:r>
        <w:r w:rsidR="00AC1585" w:rsidRPr="00225F59">
          <w:rPr>
            <w:lang w:val="en-US"/>
          </w:rPr>
          <w:fldChar w:fldCharType="separate"/>
        </w:r>
        <w:r w:rsidR="00AC1585" w:rsidRPr="00B73C1A">
          <w:rPr>
            <w:rStyle w:val="Hyperlink"/>
            <w:lang w:val="en-US"/>
          </w:rPr>
          <w:t>Add analysis</w:t>
        </w:r>
        <w:r w:rsidR="00AC1585" w:rsidRPr="00225F59">
          <w:rPr>
            <w:lang w:val="en-US"/>
          </w:rPr>
          <w:fldChar w:fldCharType="end"/>
        </w:r>
        <w:r w:rsidR="00AC1585" w:rsidRPr="00B73C1A">
          <w:rPr>
            <w:lang w:val="en-US"/>
          </w:rPr>
          <w:t xml:space="preserve">). </w:t>
        </w:r>
      </w:ins>
    </w:p>
    <w:p w14:paraId="4458C9B6" w14:textId="77777777" w:rsidR="00B73C1A" w:rsidRPr="008C4ACD" w:rsidRDefault="00B73C1A" w:rsidP="008C4ACD">
      <w:pPr>
        <w:rPr>
          <w:ins w:id="1958" w:author="Timm Lehmberg" w:date="2016-11-07T09:49:00Z"/>
          <w:lang w:val="en-US"/>
        </w:rPr>
      </w:pPr>
    </w:p>
    <w:p w14:paraId="4628953E" w14:textId="70CE8433" w:rsidR="00AC1585" w:rsidRDefault="00E24B85" w:rsidP="008C4ACD">
      <w:pPr>
        <w:rPr>
          <w:ins w:id="1959" w:author="Timm Lehmberg" w:date="2016-11-07T11:36:00Z"/>
          <w:lang w:val="en-US"/>
        </w:rPr>
      </w:pPr>
      <w:ins w:id="1960" w:author="Timm Lehmberg" w:date="2016-11-07T09:36:00Z">
        <w:r w:rsidRPr="008C4ACD">
          <w:rPr>
            <w:lang w:val="en-US"/>
          </w:rPr>
          <w:t>T</w:t>
        </w:r>
        <w:r w:rsidRPr="00B22459">
          <w:rPr>
            <w:lang w:val="en-US"/>
          </w:rPr>
          <w:t xml:space="preserve">hese metadata columns can also be filtered, so you can </w:t>
        </w:r>
      </w:ins>
      <w:ins w:id="1961" w:author="Timm Lehmberg" w:date="2016-11-07T09:46:00Z">
        <w:r w:rsidR="00107F95" w:rsidRPr="00B22459">
          <w:rPr>
            <w:lang w:val="en-US"/>
          </w:rPr>
          <w:t xml:space="preserve">research for example, if there is a difference between speakers under or over 30. </w:t>
        </w:r>
      </w:ins>
    </w:p>
    <w:p w14:paraId="31D208E5" w14:textId="77777777" w:rsidR="00DB2346" w:rsidRDefault="00DB2346" w:rsidP="008C4ACD">
      <w:pPr>
        <w:rPr>
          <w:ins w:id="1962" w:author="Timm Lehmberg" w:date="2016-11-07T11:36:00Z"/>
          <w:lang w:val="en-US"/>
        </w:rPr>
      </w:pPr>
    </w:p>
    <w:p w14:paraId="61AC0518" w14:textId="5C15CF28" w:rsidR="00DB2346" w:rsidRPr="00B22459" w:rsidRDefault="00DB2346" w:rsidP="008C4ACD">
      <w:pPr>
        <w:rPr>
          <w:ins w:id="1963" w:author="Anne Ferger" w:date="2016-11-01T14:58:00Z"/>
          <w:lang w:val="en-US"/>
        </w:rPr>
      </w:pPr>
      <w:ins w:id="1964" w:author="Timm Lehmberg" w:date="2016-11-07T11:41:00Z">
        <w:r w:rsidRPr="00DB2346">
          <w:rPr>
            <w:noProof/>
          </w:rPr>
          <w:drawing>
            <wp:inline distT="0" distB="0" distL="0" distR="0" wp14:anchorId="4BB905FA" wp14:editId="0C1D3DB1">
              <wp:extent cx="5760720" cy="2958465"/>
              <wp:effectExtent l="0" t="0" r="0" b="0"/>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2958465"/>
                      </a:xfrm>
                      <a:prstGeom prst="rect">
                        <a:avLst/>
                      </a:prstGeom>
                    </pic:spPr>
                  </pic:pic>
                </a:graphicData>
              </a:graphic>
            </wp:inline>
          </w:drawing>
        </w:r>
      </w:ins>
    </w:p>
    <w:p w14:paraId="7859EC94" w14:textId="222AC720" w:rsidR="002D0E48" w:rsidRDefault="002D0E48">
      <w:pPr>
        <w:rPr>
          <w:ins w:id="1965" w:author="Timm Lehmberg" w:date="2016-11-07T11:41:00Z"/>
          <w:lang w:val="en-US"/>
        </w:rPr>
      </w:pPr>
    </w:p>
    <w:p w14:paraId="58D46EB0" w14:textId="6B99A44C" w:rsidR="00DB2346" w:rsidRPr="005D384C" w:rsidDel="00225F59" w:rsidRDefault="00DB2346">
      <w:pPr>
        <w:rPr>
          <w:ins w:id="1966" w:author="Timm Lehmberg" w:date="2016-11-07T11:43:00Z"/>
          <w:del w:id="1967" w:author="fsnv625" w:date="2016-11-15T14:26:00Z"/>
          <w:rFonts w:eastAsiaTheme="minorEastAsia"/>
          <w:lang w:val="en-US"/>
          <w:rPrChange w:id="1968" w:author="Timm Lehmberg" w:date="2016-11-07T11:46:00Z">
            <w:rPr>
              <w:ins w:id="1969" w:author="Timm Lehmberg" w:date="2016-11-07T11:43:00Z"/>
              <w:del w:id="1970" w:author="fsnv625" w:date="2016-11-15T14:26:00Z"/>
              <w:lang w:val="en-US"/>
            </w:rPr>
          </w:rPrChange>
        </w:rPr>
      </w:pPr>
      <w:ins w:id="1971" w:author="Timm Lehmberg" w:date="2016-11-07T11:41:00Z">
        <w:r>
          <w:rPr>
            <w:lang w:val="en-US"/>
          </w:rPr>
          <w:t>Now you have a KWIC concordance</w:t>
        </w:r>
      </w:ins>
      <w:ins w:id="1972" w:author="Timm Lehmberg" w:date="2016-11-07T11:42:00Z">
        <w:r>
          <w:rPr>
            <w:lang w:val="en-US"/>
          </w:rPr>
          <w:t xml:space="preserve"> you can analy</w:t>
        </w:r>
      </w:ins>
      <w:ins w:id="1973" w:author="fsnv625" w:date="2016-11-21T11:51:00Z">
        <w:r w:rsidR="00BC25D3">
          <w:rPr>
            <w:lang w:val="en-US"/>
          </w:rPr>
          <w:t>z</w:t>
        </w:r>
      </w:ins>
      <w:ins w:id="1974" w:author="Timm Lehmberg" w:date="2016-11-07T11:42:00Z">
        <w:del w:id="1975" w:author="fsnv625" w:date="2016-11-21T11:51:00Z">
          <w:r w:rsidDel="00BC25D3">
            <w:rPr>
              <w:lang w:val="en-US"/>
            </w:rPr>
            <w:delText>s</w:delText>
          </w:r>
        </w:del>
        <w:r>
          <w:rPr>
            <w:lang w:val="en-US"/>
          </w:rPr>
          <w:t xml:space="preserve">e </w:t>
        </w:r>
        <w:r w:rsidRPr="009B0C2F">
          <w:rPr>
            <w:lang w:val="en-US"/>
          </w:rPr>
          <w:t xml:space="preserve">further. </w:t>
        </w:r>
        <w:r w:rsidRPr="005D384C">
          <w:rPr>
            <w:lang w:val="en-US"/>
          </w:rPr>
          <w:t xml:space="preserve">You can </w:t>
        </w:r>
      </w:ins>
      <w:ins w:id="1976" w:author="Timm Lehmberg" w:date="2016-11-07T11:46:00Z">
        <w:r w:rsidR="005D384C">
          <w:fldChar w:fldCharType="begin"/>
        </w:r>
        <w:r w:rsidR="005D384C" w:rsidRPr="005D384C">
          <w:rPr>
            <w:lang w:val="en-US"/>
            <w:rPrChange w:id="1977" w:author="Timm Lehmberg" w:date="2016-11-07T11:46:00Z">
              <w:rPr/>
            </w:rPrChange>
          </w:rPr>
          <w:instrText xml:space="preserve"> HYPERLINK  \l "_2.3_Going_from" </w:instrText>
        </w:r>
        <w:r w:rsidR="005D384C">
          <w:fldChar w:fldCharType="separate"/>
        </w:r>
        <w:r w:rsidR="005D384C" w:rsidRPr="001E34C0">
          <w:rPr>
            <w:rStyle w:val="Hyperlink"/>
            <w:lang w:val="en-US"/>
            <w:rPrChange w:id="1978" w:author="fsnv625" w:date="2016-12-06T15:47:00Z">
              <w:rPr>
                <w:lang w:val="en-US"/>
              </w:rPr>
            </w:rPrChange>
          </w:rPr>
          <w:t>go</w:t>
        </w:r>
        <w:r w:rsidR="005D384C" w:rsidRPr="005D384C">
          <w:rPr>
            <w:rStyle w:val="Hyperlink"/>
            <w:lang w:val="en-US"/>
            <w:rPrChange w:id="1979" w:author="Timm Lehmberg" w:date="2016-11-07T11:46:00Z">
              <w:rPr>
                <w:rStyle w:val="Hyperlink"/>
                <w:noProof/>
                <w:lang w:val="en-GB"/>
              </w:rPr>
            </w:rPrChange>
          </w:rPr>
          <w:t xml:space="preserve"> from a search result to the transcription</w:t>
        </w:r>
        <w:r w:rsidR="005D384C">
          <w:fldChar w:fldCharType="end"/>
        </w:r>
      </w:ins>
      <w:ins w:id="1980" w:author="Timm Lehmberg" w:date="2016-11-07T11:44:00Z">
        <w:r w:rsidR="005D384C" w:rsidRPr="005D384C">
          <w:rPr>
            <w:lang w:val="en-US"/>
          </w:rPr>
          <w:t xml:space="preserve">, </w:t>
        </w:r>
      </w:ins>
      <w:ins w:id="1981" w:author="Timm Lehmberg" w:date="2016-11-07T11:46:00Z">
        <w:r w:rsidR="005D384C">
          <w:rPr>
            <w:rFonts w:eastAsiaTheme="minorEastAsia"/>
            <w:lang w:val="en-US"/>
          </w:rPr>
          <w:fldChar w:fldCharType="begin"/>
        </w:r>
        <w:r w:rsidR="005D384C">
          <w:rPr>
            <w:rFonts w:eastAsiaTheme="minorEastAsia"/>
            <w:lang w:val="en-US"/>
          </w:rPr>
          <w:instrText xml:space="preserve"> HYPERLINK  \l "_2.4_Using_the" </w:instrText>
        </w:r>
        <w:r w:rsidR="005D384C">
          <w:rPr>
            <w:rFonts w:eastAsiaTheme="minorEastAsia"/>
            <w:lang w:val="en-US"/>
          </w:rPr>
          <w:fldChar w:fldCharType="separate"/>
        </w:r>
        <w:r w:rsidR="005D384C" w:rsidRPr="001E34C0">
          <w:rPr>
            <w:rStyle w:val="Hyperlink"/>
            <w:rFonts w:eastAsiaTheme="minorEastAsia"/>
            <w:lang w:val="en-US"/>
            <w:rPrChange w:id="1982" w:author="fsnv625" w:date="2016-12-06T15:47:00Z">
              <w:rPr>
                <w:rFonts w:eastAsiaTheme="minorEastAsia"/>
                <w:lang w:val="en-US"/>
              </w:rPr>
            </w:rPrChange>
          </w:rPr>
          <w:t xml:space="preserve">use </w:t>
        </w:r>
        <w:r w:rsidR="005D384C" w:rsidRPr="005D384C">
          <w:rPr>
            <w:rStyle w:val="Hyperlink"/>
            <w:lang w:val="en-US"/>
            <w:rPrChange w:id="1983" w:author="Timm Lehmberg" w:date="2016-11-07T11:46:00Z">
              <w:rPr/>
            </w:rPrChange>
          </w:rPr>
          <w:t>t</w:t>
        </w:r>
        <w:r w:rsidR="005D384C" w:rsidRPr="005D384C">
          <w:rPr>
            <w:rStyle w:val="Hyperlink"/>
            <w:lang w:val="en-US"/>
            <w:rPrChange w:id="1984" w:author="Timm Lehmberg" w:date="2016-11-07T11:46:00Z">
              <w:rPr>
                <w:rStyle w:val="Hyperlink"/>
                <w:noProof/>
                <w:lang w:val="en-GB"/>
              </w:rPr>
            </w:rPrChange>
          </w:rPr>
          <w:t>he Praat Panel</w:t>
        </w:r>
        <w:r w:rsidR="005D384C">
          <w:rPr>
            <w:rFonts w:eastAsiaTheme="minorEastAsia"/>
            <w:lang w:val="en-US"/>
          </w:rPr>
          <w:fldChar w:fldCharType="end"/>
        </w:r>
      </w:ins>
      <w:ins w:id="1985" w:author="Timm Lehmberg" w:date="2016-11-07T11:44:00Z">
        <w:r w:rsidR="005D384C" w:rsidRPr="005D384C">
          <w:rPr>
            <w:lang w:val="en-US"/>
            <w:rPrChange w:id="1986" w:author="Timm Lehmberg" w:date="2016-11-07T11:46:00Z">
              <w:rPr/>
            </w:rPrChange>
          </w:rPr>
          <w:t xml:space="preserve"> or </w:t>
        </w:r>
      </w:ins>
      <w:ins w:id="1987" w:author="Timm Lehmberg" w:date="2016-11-07T11:47:00Z">
        <w:r w:rsidR="005D384C">
          <w:rPr>
            <w:lang w:val="en-US"/>
          </w:rPr>
          <w:fldChar w:fldCharType="begin"/>
        </w:r>
        <w:r w:rsidR="005D384C">
          <w:rPr>
            <w:lang w:val="en-US"/>
          </w:rPr>
          <w:instrText xml:space="preserve"> HYPERLINK  \l "_2.5_Outputting_and" </w:instrText>
        </w:r>
        <w:r w:rsidR="005D384C">
          <w:rPr>
            <w:lang w:val="en-US"/>
          </w:rPr>
          <w:fldChar w:fldCharType="separate"/>
        </w:r>
        <w:r w:rsidR="005D384C" w:rsidRPr="005D384C">
          <w:rPr>
            <w:rStyle w:val="Hyperlink"/>
            <w:lang w:val="en-US"/>
          </w:rPr>
          <w:t>output and save the</w:t>
        </w:r>
        <w:r w:rsidR="005D384C" w:rsidRPr="005D384C">
          <w:rPr>
            <w:rStyle w:val="Hyperlink"/>
            <w:lang w:val="en-US"/>
            <w:rPrChange w:id="1988" w:author="Timm Lehmberg" w:date="2016-11-07T11:46:00Z">
              <w:rPr>
                <w:rStyle w:val="Hyperlink"/>
                <w:noProof/>
                <w:lang w:val="en-GB"/>
              </w:rPr>
            </w:rPrChange>
          </w:rPr>
          <w:t xml:space="preserve"> search results</w:t>
        </w:r>
        <w:r w:rsidR="005D384C">
          <w:rPr>
            <w:lang w:val="en-US"/>
          </w:rPr>
          <w:fldChar w:fldCharType="end"/>
        </w:r>
        <w:r w:rsidR="005D384C" w:rsidRPr="005D384C">
          <w:rPr>
            <w:webHidden/>
            <w:lang w:val="en-US"/>
            <w:rPrChange w:id="1989" w:author="Timm Lehmberg" w:date="2016-11-07T11:46:00Z">
              <w:rPr>
                <w:noProof/>
                <w:webHidden/>
              </w:rPr>
            </w:rPrChange>
          </w:rPr>
          <w:tab/>
        </w:r>
      </w:ins>
      <w:ins w:id="1990" w:author="Timm Lehmberg" w:date="2016-11-07T11:45:00Z">
        <w:r w:rsidR="005D384C" w:rsidRPr="005D384C">
          <w:rPr>
            <w:lang w:val="en-US"/>
            <w:rPrChange w:id="1991" w:author="Timm Lehmberg" w:date="2016-11-07T11:46:00Z">
              <w:rPr/>
            </w:rPrChange>
          </w:rPr>
          <w:t xml:space="preserve">. </w:t>
        </w:r>
      </w:ins>
    </w:p>
    <w:p w14:paraId="67994CFE" w14:textId="77777777" w:rsidR="005D384C" w:rsidRPr="00715A90" w:rsidDel="00225F59" w:rsidRDefault="005D384C">
      <w:pPr>
        <w:rPr>
          <w:ins w:id="1992" w:author="Anne Ferger" w:date="2016-11-01T13:30:00Z"/>
          <w:del w:id="1993" w:author="fsnv625" w:date="2016-11-15T14:26:00Z"/>
          <w:lang w:val="en-US"/>
        </w:rPr>
      </w:pPr>
    </w:p>
    <w:p w14:paraId="09C58E6B" w14:textId="0411D674" w:rsidR="00AD2A13" w:rsidDel="00225F59" w:rsidRDefault="00715A90" w:rsidP="00F21B0D">
      <w:pPr>
        <w:rPr>
          <w:ins w:id="1994" w:author="Anne Ferger" w:date="2016-11-01T13:29:00Z"/>
          <w:del w:id="1995" w:author="fsnv625" w:date="2016-11-15T14:26:00Z"/>
          <w:lang w:val="en-US"/>
        </w:rPr>
      </w:pPr>
      <w:ins w:id="1996" w:author="Anne Ferger" w:date="2016-11-01T14:48:00Z">
        <w:del w:id="1997" w:author="fsnv625" w:date="2016-11-15T14:26:00Z">
          <w:r w:rsidDel="00225F59">
            <w:rPr>
              <w:highlight w:val="yellow"/>
              <w:lang w:val="en-US"/>
            </w:rPr>
            <w:delText>***</w:delText>
          </w:r>
        </w:del>
      </w:ins>
      <w:commentRangeStart w:id="1998"/>
      <w:ins w:id="1999" w:author="Anne Ferger" w:date="2016-11-01T13:11:00Z">
        <w:del w:id="2000" w:author="fsnv625" w:date="2016-11-15T14:26:00Z">
          <w:r w:rsidR="00D222EB" w:rsidRPr="00EE7BFF" w:rsidDel="00225F59">
            <w:rPr>
              <w:highlight w:val="yellow"/>
              <w:lang w:val="en-US"/>
              <w:rPrChange w:id="2001" w:author="Anne Ferger" w:date="2016-11-01T14:00:00Z">
                <w:rPr>
                  <w:lang w:val="en-US"/>
                </w:rPr>
              </w:rPrChange>
            </w:rPr>
            <w:delText xml:space="preserve">The HAMATAC corpus has </w:delText>
          </w:r>
        </w:del>
      </w:ins>
      <w:ins w:id="2002" w:author="Timm Lehmberg" w:date="2016-11-07T11:47:00Z">
        <w:del w:id="2003" w:author="fsnv625" w:date="2016-11-15T14:26:00Z">
          <w:r w:rsidR="00D0195A" w:rsidDel="00225F59">
            <w:rPr>
              <w:highlight w:val="yellow"/>
              <w:lang w:val="en-US"/>
            </w:rPr>
            <w:delText xml:space="preserve">also </w:delText>
          </w:r>
        </w:del>
      </w:ins>
      <w:ins w:id="2004" w:author="Anne Ferger" w:date="2016-11-01T13:11:00Z">
        <w:del w:id="2005" w:author="fsnv625" w:date="2016-11-15T14:26:00Z">
          <w:r w:rsidR="00D222EB" w:rsidRPr="00EE7BFF" w:rsidDel="00225F59">
            <w:rPr>
              <w:highlight w:val="yellow"/>
              <w:lang w:val="en-US"/>
              <w:rPrChange w:id="2006" w:author="Anne Ferger" w:date="2016-11-01T14:00:00Z">
                <w:rPr>
                  <w:lang w:val="en-US"/>
                </w:rPr>
              </w:rPrChange>
            </w:rPr>
            <w:delText>been annotated with STTS-tagging (</w:delText>
          </w:r>
        </w:del>
      </w:ins>
      <w:ins w:id="2007" w:author="Anne Ferger" w:date="2016-11-01T13:12:00Z">
        <w:del w:id="2008" w:author="fsnv625" w:date="2016-11-15T14:26:00Z">
          <w:r w:rsidR="00D222EB" w:rsidRPr="00EE7BFF" w:rsidDel="00225F59">
            <w:rPr>
              <w:highlight w:val="yellow"/>
              <w:lang w:val="en-US"/>
              <w:rPrChange w:id="2009" w:author="Anne Ferger" w:date="2016-11-01T14:00:00Z">
                <w:rPr>
                  <w:lang w:val="en-US"/>
                </w:rPr>
              </w:rPrChange>
            </w:rPr>
            <w:delText>***</w:delText>
          </w:r>
        </w:del>
      </w:ins>
      <w:ins w:id="2010" w:author="Anne Ferger" w:date="2016-11-01T13:11:00Z">
        <w:del w:id="2011" w:author="fsnv625" w:date="2016-11-15T14:26:00Z">
          <w:r w:rsidR="00D222EB" w:rsidRPr="00EE7BFF" w:rsidDel="00225F59">
            <w:rPr>
              <w:highlight w:val="yellow"/>
              <w:lang w:val="en-US"/>
              <w:rPrChange w:id="2012" w:author="Anne Ferger" w:date="2016-11-01T14:00:00Z">
                <w:rPr>
                  <w:lang w:val="en-US"/>
                </w:rPr>
              </w:rPrChange>
            </w:rPr>
            <w:delText>link</w:delText>
          </w:r>
        </w:del>
      </w:ins>
      <w:ins w:id="2013" w:author="Anne Ferger" w:date="2016-11-01T13:12:00Z">
        <w:del w:id="2014" w:author="fsnv625" w:date="2016-11-15T14:26:00Z">
          <w:r w:rsidR="00D222EB" w:rsidRPr="00EE7BFF" w:rsidDel="00225F59">
            <w:rPr>
              <w:highlight w:val="yellow"/>
              <w:lang w:val="en-US"/>
              <w:rPrChange w:id="2015" w:author="Anne Ferger" w:date="2016-11-01T14:00:00Z">
                <w:rPr>
                  <w:lang w:val="en-US"/>
                </w:rPr>
              </w:rPrChange>
            </w:rPr>
            <w:delText>***</w:delText>
          </w:r>
        </w:del>
      </w:ins>
      <w:ins w:id="2016" w:author="Anne Ferger" w:date="2016-11-01T13:11:00Z">
        <w:del w:id="2017" w:author="fsnv625" w:date="2016-11-15T14:26:00Z">
          <w:r w:rsidR="00D222EB" w:rsidRPr="00EE7BFF" w:rsidDel="00225F59">
            <w:rPr>
              <w:highlight w:val="yellow"/>
              <w:lang w:val="en-US"/>
              <w:rPrChange w:id="2018" w:author="Anne Ferger" w:date="2016-11-01T14:00:00Z">
                <w:rPr>
                  <w:lang w:val="en-US"/>
                </w:rPr>
              </w:rPrChange>
            </w:rPr>
            <w:delText xml:space="preserve">). </w:delText>
          </w:r>
        </w:del>
      </w:ins>
      <w:ins w:id="2019" w:author="Anne Ferger" w:date="2016-11-01T13:42:00Z">
        <w:del w:id="2020" w:author="fsnv625" w:date="2016-11-15T14:26:00Z">
          <w:r w:rsidR="002E3B82" w:rsidRPr="00EE7BFF" w:rsidDel="00225F59">
            <w:rPr>
              <w:highlight w:val="yellow"/>
              <w:lang w:val="en-US"/>
              <w:rPrChange w:id="2021" w:author="Anne Ferger" w:date="2016-11-01T14:00:00Z">
                <w:rPr>
                  <w:lang w:val="en-US"/>
                </w:rPr>
              </w:rPrChange>
            </w:rPr>
            <w:delText xml:space="preserve"> To displ</w:delText>
          </w:r>
        </w:del>
      </w:ins>
      <w:ins w:id="2022" w:author="Anne Ferger" w:date="2016-11-01T13:45:00Z">
        <w:del w:id="2023" w:author="fsnv625" w:date="2016-11-15T14:26:00Z">
          <w:r w:rsidR="00B14ADF" w:rsidRPr="00715A90" w:rsidDel="00225F59">
            <w:rPr>
              <w:highlight w:val="yellow"/>
              <w:lang w:val="en-US"/>
            </w:rPr>
            <w:delText xml:space="preserve">ay these annotations, </w:delText>
          </w:r>
        </w:del>
      </w:ins>
      <w:ins w:id="2024" w:author="Anne Ferger" w:date="2016-11-01T14:01:00Z">
        <w:del w:id="2025" w:author="fsnv625" w:date="2016-11-15T14:26:00Z">
          <w:r w:rsidR="00B14ADF" w:rsidDel="00225F59">
            <w:rPr>
              <w:highlight w:val="yellow"/>
              <w:lang w:val="en-US"/>
            </w:rPr>
            <w:delText>click</w:delText>
          </w:r>
        </w:del>
      </w:ins>
      <w:ins w:id="2026" w:author="Anne Ferger" w:date="2016-11-01T13:45:00Z">
        <w:del w:id="2027" w:author="fsnv625" w:date="2016-11-15T14:26:00Z">
          <w:r w:rsidR="00D14332" w:rsidRPr="00EE7BFF" w:rsidDel="00225F59">
            <w:rPr>
              <w:highlight w:val="yellow"/>
              <w:lang w:val="en-US"/>
              <w:rPrChange w:id="2028" w:author="Anne Ferger" w:date="2016-11-01T14:00:00Z">
                <w:rPr>
                  <w:lang w:val="en-US"/>
                </w:rPr>
              </w:rPrChange>
            </w:rPr>
            <w:delText xml:space="preserve"> Colum</w:delText>
          </w:r>
        </w:del>
      </w:ins>
      <w:ins w:id="2029" w:author="Anne Ferger" w:date="2016-11-01T14:01:00Z">
        <w:del w:id="2030" w:author="fsnv625" w:date="2016-11-15T14:26:00Z">
          <w:r w:rsidR="00B14ADF" w:rsidDel="00225F59">
            <w:rPr>
              <w:highlight w:val="yellow"/>
              <w:lang w:val="en-US"/>
            </w:rPr>
            <w:delText>n</w:delText>
          </w:r>
        </w:del>
      </w:ins>
      <w:ins w:id="2031" w:author="Anne Ferger" w:date="2016-11-01T13:45:00Z">
        <w:del w:id="2032" w:author="fsnv625" w:date="2016-11-15T14:26:00Z">
          <w:r w:rsidR="00D14332" w:rsidRPr="00EE7BFF" w:rsidDel="00225F59">
            <w:rPr>
              <w:highlight w:val="yellow"/>
              <w:lang w:val="en-US"/>
              <w:rPrChange w:id="2033" w:author="Anne Ferger" w:date="2016-11-01T14:00:00Z">
                <w:rPr>
                  <w:lang w:val="en-US"/>
                </w:rPr>
              </w:rPrChange>
            </w:rPr>
            <w:delText>s &gt; Add</w:delText>
          </w:r>
        </w:del>
      </w:ins>
      <w:ins w:id="2034" w:author="Anne Ferger" w:date="2016-11-01T13:46:00Z">
        <w:del w:id="2035" w:author="fsnv625" w:date="2016-11-15T14:26:00Z">
          <w:r w:rsidR="00D14332" w:rsidRPr="00EE7BFF" w:rsidDel="00225F59">
            <w:rPr>
              <w:highlight w:val="yellow"/>
              <w:lang w:val="en-US"/>
              <w:rPrChange w:id="2036" w:author="Anne Ferger" w:date="2016-11-01T14:00:00Z">
                <w:rPr>
                  <w:lang w:val="en-US"/>
                </w:rPr>
              </w:rPrChange>
            </w:rPr>
            <w:delText xml:space="preserve"> annotation… and choose ‘pos’ (part of speech) as </w:delText>
          </w:r>
        </w:del>
      </w:ins>
      <w:ins w:id="2037" w:author="Anne Ferger" w:date="2016-11-01T13:47:00Z">
        <w:del w:id="2038" w:author="fsnv625" w:date="2016-11-15T14:26:00Z">
          <w:r w:rsidR="00145B75" w:rsidRPr="00EE7BFF" w:rsidDel="00225F59">
            <w:rPr>
              <w:highlight w:val="yellow"/>
              <w:lang w:val="en-US"/>
              <w:rPrChange w:id="2039" w:author="Anne Ferger" w:date="2016-11-01T14:00:00Z">
                <w:rPr>
                  <w:lang w:val="en-US"/>
                </w:rPr>
              </w:rPrChange>
            </w:rPr>
            <w:delText>anno</w:delText>
          </w:r>
          <w:r w:rsidR="00D14332" w:rsidRPr="00EE7BFF" w:rsidDel="00225F59">
            <w:rPr>
              <w:highlight w:val="yellow"/>
              <w:lang w:val="en-US"/>
              <w:rPrChange w:id="2040" w:author="Anne Ferger" w:date="2016-11-01T14:00:00Z">
                <w:rPr>
                  <w:lang w:val="en-US"/>
                </w:rPr>
              </w:rPrChange>
            </w:rPr>
            <w:delText>tation category.</w:delText>
          </w:r>
        </w:del>
      </w:ins>
      <w:commentRangeEnd w:id="1998"/>
      <w:ins w:id="2041" w:author="Anne Ferger" w:date="2016-11-01T14:48:00Z">
        <w:del w:id="2042" w:author="fsnv625" w:date="2016-11-15T14:26:00Z">
          <w:r w:rsidDel="00225F59">
            <w:rPr>
              <w:rStyle w:val="Kommentarzeichen"/>
            </w:rPr>
            <w:commentReference w:id="1998"/>
          </w:r>
        </w:del>
      </w:ins>
    </w:p>
    <w:p w14:paraId="774C8783" w14:textId="31C1CACA" w:rsidR="0026489F" w:rsidRDefault="002D0E48" w:rsidP="00F21B0D">
      <w:pPr>
        <w:rPr>
          <w:ins w:id="2043" w:author="Anne Ferger" w:date="2016-11-01T12:36:00Z"/>
          <w:lang w:val="en-US"/>
        </w:rPr>
      </w:pPr>
      <w:ins w:id="2044" w:author="Anne Ferger" w:date="2016-11-01T14:59:00Z">
        <w:del w:id="2045" w:author="fsnv625" w:date="2016-11-15T14:26:00Z">
          <w:r w:rsidRPr="00575B9B" w:rsidDel="00225F59">
            <w:rPr>
              <w:highlight w:val="yellow"/>
              <w:lang w:val="en-US"/>
            </w:rPr>
            <w:delText xml:space="preserve"> </w:delText>
          </w:r>
        </w:del>
      </w:ins>
      <w:ins w:id="2046" w:author="Anne Ferger" w:date="2016-11-01T12:43:00Z">
        <w:del w:id="2047" w:author="fsnv625" w:date="2016-11-15T14:26:00Z">
          <w:r w:rsidR="00575B9B" w:rsidRPr="00575B9B" w:rsidDel="00225F59">
            <w:rPr>
              <w:highlight w:val="yellow"/>
              <w:lang w:val="en-US"/>
              <w:rPrChange w:id="2048" w:author="Anne Ferger" w:date="2016-11-01T12:43:00Z">
                <w:rPr>
                  <w:lang w:val="en-US"/>
                </w:rPr>
              </w:rPrChange>
            </w:rPr>
            <w:delText>(***</w:delText>
          </w:r>
        </w:del>
        <w:del w:id="2049" w:author="Timm Lehmberg" w:date="2016-11-07T11:47:00Z">
          <w:r w:rsidR="00575B9B" w:rsidRPr="00575B9B" w:rsidDel="00D0195A">
            <w:rPr>
              <w:highlight w:val="yellow"/>
              <w:lang w:val="en-US"/>
              <w:rPrChange w:id="2050" w:author="Anne Ferger" w:date="2016-11-01T12:43:00Z">
                <w:rPr>
                  <w:lang w:val="en-US"/>
                </w:rPr>
              </w:rPrChange>
            </w:rPr>
            <w:delText>*to do***)</w:delText>
          </w:r>
        </w:del>
      </w:ins>
    </w:p>
    <w:p w14:paraId="5ADF5B65" w14:textId="77777777" w:rsidR="0026489F" w:rsidRPr="00984081" w:rsidRDefault="0026489F" w:rsidP="00F21B0D">
      <w:pPr>
        <w:rPr>
          <w:lang w:val="en-US"/>
          <w:rPrChange w:id="2051" w:author="Timm Lehmberg" w:date="2016-10-31T16:00:00Z">
            <w:rPr/>
          </w:rPrChange>
        </w:rPr>
      </w:pPr>
    </w:p>
    <w:sectPr w:rsidR="0026489F" w:rsidRPr="00984081">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 w:author="Karolina Kaminska" w:date="2016-11-01T14:51:00Z" w:initials="KK">
    <w:p w14:paraId="5D11A38C" w14:textId="77777777" w:rsidR="00E24B85" w:rsidRPr="00E57667" w:rsidRDefault="00E24B85">
      <w:pPr>
        <w:pStyle w:val="Kommentartext"/>
      </w:pPr>
      <w:r>
        <w:rPr>
          <w:rStyle w:val="Kommentarzeichen"/>
        </w:rPr>
        <w:annotationRef/>
      </w:r>
      <w:r w:rsidRPr="00E57667">
        <w:t>Update</w:t>
      </w:r>
    </w:p>
  </w:comment>
  <w:comment w:id="17" w:author="Karolina Kaminska" w:date="2016-11-01T14:51:00Z" w:initials="KK">
    <w:p w14:paraId="08BC1418" w14:textId="77777777" w:rsidR="00E24B85" w:rsidRPr="00E57667" w:rsidRDefault="00E24B85">
      <w:pPr>
        <w:pStyle w:val="Kommentartext"/>
      </w:pPr>
      <w:r>
        <w:rPr>
          <w:rStyle w:val="Kommentarzeichen"/>
        </w:rPr>
        <w:annotationRef/>
      </w:r>
      <w:r w:rsidRPr="00E57667">
        <w:t>Update</w:t>
      </w:r>
    </w:p>
  </w:comment>
  <w:comment w:id="19" w:author="Timm Lehmberg" w:date="2016-11-07T11:07:00Z" w:initials="TL">
    <w:p w14:paraId="65735714" w14:textId="05E6728A" w:rsidR="00B22459" w:rsidRDefault="00B22459">
      <w:pPr>
        <w:pStyle w:val="Kommentartext"/>
      </w:pPr>
      <w:r>
        <w:rPr>
          <w:rStyle w:val="Kommentarzeichen"/>
        </w:rPr>
        <w:annotationRef/>
      </w:r>
      <w:r>
        <w:t>Zum Schluss Inhaltsverzeichnis aktualisieren</w:t>
      </w:r>
    </w:p>
  </w:comment>
  <w:comment w:id="420" w:author="Timm Lehmberg" w:date="2016-11-01T14:51:00Z" w:initials="TL">
    <w:p w14:paraId="036EA205" w14:textId="6FCE5BCC" w:rsidR="00E24B85" w:rsidRPr="00DB2346" w:rsidRDefault="00E24B85">
      <w:pPr>
        <w:pStyle w:val="Kommentartext"/>
        <w:rPr>
          <w:lang w:val="en-US"/>
        </w:rPr>
      </w:pPr>
      <w:r>
        <w:rPr>
          <w:rStyle w:val="Kommentarzeichen"/>
        </w:rPr>
        <w:annotationRef/>
      </w:r>
      <w:r w:rsidRPr="00DB2346">
        <w:rPr>
          <w:lang w:val="en-US"/>
        </w:rPr>
        <w:t>Inhaltsverzeichnis aktualisieren</w:t>
      </w:r>
    </w:p>
  </w:comment>
  <w:comment w:id="498" w:author="Karolina Kaminska" w:date="2016-11-01T14:51:00Z" w:initials="KK">
    <w:p w14:paraId="325B9537" w14:textId="77777777" w:rsidR="00E24B85" w:rsidRPr="00DB2346" w:rsidRDefault="00E24B85">
      <w:pPr>
        <w:pStyle w:val="Kommentartext"/>
        <w:rPr>
          <w:lang w:val="en-US"/>
        </w:rPr>
      </w:pPr>
      <w:r>
        <w:rPr>
          <w:rStyle w:val="Kommentarzeichen"/>
        </w:rPr>
        <w:annotationRef/>
      </w:r>
      <w:r w:rsidRPr="00DB2346">
        <w:rPr>
          <w:lang w:val="en-US"/>
        </w:rPr>
        <w:t>Permalink anpassen</w:t>
      </w:r>
    </w:p>
  </w:comment>
  <w:comment w:id="547" w:author="Karolina Kaminska" w:date="2016-11-01T14:51:00Z" w:initials="KK">
    <w:p w14:paraId="7E78372B" w14:textId="5AA4A49B" w:rsidR="00E24B85" w:rsidRPr="00C1746E" w:rsidRDefault="00E24B85">
      <w:pPr>
        <w:pStyle w:val="Kommentartext"/>
        <w:rPr>
          <w:lang w:val="en-US"/>
        </w:rPr>
      </w:pPr>
      <w:r>
        <w:rPr>
          <w:rStyle w:val="Kommentarzeichen"/>
        </w:rPr>
        <w:annotationRef/>
      </w:r>
      <w:r w:rsidRPr="00C1746E">
        <w:rPr>
          <w:lang w:val="en-US"/>
        </w:rPr>
        <w:t>Check w</w:t>
      </w:r>
      <w:r>
        <w:rPr>
          <w:lang w:val="en-US"/>
        </w:rPr>
        <w:t>h</w:t>
      </w:r>
      <w:r w:rsidRPr="00C1746E">
        <w:rPr>
          <w:lang w:val="en-US"/>
        </w:rPr>
        <w:t>ether it’s still the case</w:t>
      </w:r>
    </w:p>
  </w:comment>
  <w:comment w:id="561" w:author="Karolina Kaminska" w:date="2016-11-01T14:51:00Z" w:initials="KK">
    <w:p w14:paraId="64E964CE" w14:textId="77777777" w:rsidR="00E24B85" w:rsidRPr="00E57667" w:rsidRDefault="00E24B85">
      <w:pPr>
        <w:pStyle w:val="Kommentartext"/>
        <w:rPr>
          <w:lang w:val="en-US"/>
        </w:rPr>
      </w:pPr>
      <w:r>
        <w:rPr>
          <w:rStyle w:val="Kommentarzeichen"/>
        </w:rPr>
        <w:annotationRef/>
      </w:r>
      <w:r w:rsidRPr="00E57667">
        <w:rPr>
          <w:lang w:val="en-US"/>
        </w:rPr>
        <w:t>This does not apply anymore</w:t>
      </w:r>
    </w:p>
  </w:comment>
  <w:comment w:id="624" w:author="Timm Lehmberg" w:date="2016-11-01T14:51:00Z" w:initials="TL">
    <w:p w14:paraId="39171F39" w14:textId="24C3B7CB" w:rsidR="00E24B85" w:rsidRPr="00DB2346" w:rsidRDefault="00E24B85">
      <w:pPr>
        <w:pStyle w:val="Kommentartext"/>
      </w:pPr>
      <w:r>
        <w:rPr>
          <w:rStyle w:val="Kommentarzeichen"/>
        </w:rPr>
        <w:annotationRef/>
      </w:r>
      <w:r w:rsidRPr="00DB2346">
        <w:t>Nummerierung aktualisieren</w:t>
      </w:r>
    </w:p>
  </w:comment>
  <w:comment w:id="621" w:author="Timm Lehmberg" w:date="2016-11-01T14:51:00Z" w:initials="TL">
    <w:p w14:paraId="506488DA" w14:textId="72992C6D" w:rsidR="00E24B85" w:rsidRDefault="00E24B85">
      <w:pPr>
        <w:pStyle w:val="Kommentartext"/>
      </w:pPr>
      <w:r>
        <w:rPr>
          <w:rStyle w:val="Kommentarzeichen"/>
        </w:rPr>
        <w:annotationRef/>
      </w:r>
      <w:r>
        <w:t>Kann möglicherweise weggelassen werden</w:t>
      </w:r>
      <w:r w:rsidR="00CC0CF6">
        <w:t>, da nicht mehr aktuell</w:t>
      </w:r>
      <w:r>
        <w:t xml:space="preserve"> </w:t>
      </w:r>
    </w:p>
  </w:comment>
  <w:comment w:id="635" w:author="Karolina Kaminska" w:date="2016-11-01T14:51:00Z" w:initials="KK">
    <w:p w14:paraId="68CD1A29" w14:textId="77777777" w:rsidR="00E24B85" w:rsidRDefault="00E24B85">
      <w:pPr>
        <w:pStyle w:val="Kommentartext"/>
      </w:pPr>
      <w:r>
        <w:rPr>
          <w:rStyle w:val="Kommentarzeichen"/>
        </w:rPr>
        <w:annotationRef/>
      </w:r>
      <w:r>
        <w:t xml:space="preserve">Muss noch ein bisschen ausformuiliert werden </w:t>
      </w:r>
    </w:p>
  </w:comment>
  <w:comment w:id="807" w:author="Karolina Kaminska" w:date="2016-11-01T14:51:00Z" w:initials="KK">
    <w:p w14:paraId="60C4AE06" w14:textId="77777777" w:rsidR="00E24B85" w:rsidRPr="00DB2346" w:rsidRDefault="00E24B85">
      <w:pPr>
        <w:pStyle w:val="Kommentartext"/>
        <w:rPr>
          <w:lang w:val="en-US"/>
        </w:rPr>
      </w:pPr>
      <w:r>
        <w:rPr>
          <w:rStyle w:val="Kommentarzeichen"/>
        </w:rPr>
        <w:annotationRef/>
      </w:r>
      <w:r w:rsidRPr="00DB2346">
        <w:rPr>
          <w:lang w:val="en-US"/>
        </w:rPr>
        <w:t>Link okk</w:t>
      </w:r>
    </w:p>
  </w:comment>
  <w:comment w:id="846" w:author="Karolina Kaminska" w:date="2016-11-01T14:51:00Z" w:initials="KK">
    <w:p w14:paraId="74550779" w14:textId="77777777" w:rsidR="00E24B85" w:rsidRPr="00DB2346" w:rsidRDefault="00E24B85">
      <w:pPr>
        <w:pStyle w:val="Kommentartext"/>
        <w:rPr>
          <w:lang w:val="en-US"/>
        </w:rPr>
      </w:pPr>
      <w:r>
        <w:rPr>
          <w:rStyle w:val="Kommentarzeichen"/>
        </w:rPr>
        <w:annotationRef/>
      </w:r>
      <w:r w:rsidRPr="00DB2346">
        <w:rPr>
          <w:lang w:val="en-US"/>
        </w:rPr>
        <w:t>Link OK</w:t>
      </w:r>
    </w:p>
  </w:comment>
  <w:comment w:id="854" w:author="Timm Lehmberg" w:date="2016-11-07T11:22:00Z" w:initials="TL">
    <w:p w14:paraId="51E0BD18" w14:textId="1924AD33" w:rsidR="00CC0CF6" w:rsidRPr="00CC0CF6" w:rsidRDefault="00CC0CF6">
      <w:pPr>
        <w:pStyle w:val="Kommentartext"/>
        <w:rPr>
          <w:lang w:val="en-US"/>
        </w:rPr>
      </w:pPr>
      <w:r>
        <w:rPr>
          <w:rStyle w:val="Kommentarzeichen"/>
        </w:rPr>
        <w:annotationRef/>
      </w:r>
      <w:r w:rsidRPr="00CC0CF6">
        <w:rPr>
          <w:lang w:val="en-US"/>
        </w:rPr>
        <w:t>Link ok</w:t>
      </w:r>
    </w:p>
  </w:comment>
  <w:comment w:id="866" w:author="Timm Lehmberg" w:date="2016-11-07T11:22:00Z" w:initials="TL">
    <w:p w14:paraId="2F154FF3" w14:textId="6EFD9880" w:rsidR="00CC0CF6" w:rsidRPr="00DB2346" w:rsidRDefault="00CC0CF6">
      <w:pPr>
        <w:pStyle w:val="Kommentartext"/>
      </w:pPr>
      <w:r>
        <w:rPr>
          <w:rStyle w:val="Kommentarzeichen"/>
        </w:rPr>
        <w:annotationRef/>
      </w:r>
      <w:r w:rsidRPr="00DB2346">
        <w:t>Link ok</w:t>
      </w:r>
    </w:p>
  </w:comment>
  <w:comment w:id="960" w:author="Timm Lehmberg" w:date="2016-11-01T14:51:00Z" w:initials="TL">
    <w:p w14:paraId="5630D63C" w14:textId="01742AFD" w:rsidR="00E24B85" w:rsidRPr="00DB2346" w:rsidRDefault="00E24B85">
      <w:pPr>
        <w:pStyle w:val="Kommentartext"/>
      </w:pPr>
      <w:r>
        <w:rPr>
          <w:rStyle w:val="Kommentarzeichen"/>
        </w:rPr>
        <w:annotationRef/>
      </w:r>
      <w:r w:rsidR="00CC0CF6" w:rsidRPr="00DB2346">
        <w:t>Permalink anpassen</w:t>
      </w:r>
    </w:p>
  </w:comment>
  <w:comment w:id="1078" w:author="Timm Lehmberg" w:date="2016-11-07T11:23:00Z" w:initials="TL">
    <w:p w14:paraId="60A1DF29" w14:textId="05E2D666" w:rsidR="00CC0CF6" w:rsidRDefault="00CC0CF6">
      <w:pPr>
        <w:pStyle w:val="Kommentartext"/>
      </w:pPr>
      <w:r>
        <w:rPr>
          <w:rStyle w:val="Kommentarzeichen"/>
        </w:rPr>
        <w:annotationRef/>
      </w:r>
      <w:r>
        <w:t>Link ok</w:t>
      </w:r>
    </w:p>
  </w:comment>
  <w:comment w:id="1749" w:author="Timm Lehmberg" w:date="2016-11-01T14:51:00Z" w:initials="TL">
    <w:p w14:paraId="6883DD66" w14:textId="0B28CFFF" w:rsidR="00E24B85" w:rsidRDefault="00E24B85">
      <w:pPr>
        <w:pStyle w:val="Kommentartext"/>
      </w:pPr>
      <w:r>
        <w:rPr>
          <w:rStyle w:val="Kommentarzeichen"/>
        </w:rPr>
        <w:annotationRef/>
      </w:r>
      <w:r>
        <w:t>Link zu XPath Kapitel</w:t>
      </w:r>
    </w:p>
  </w:comment>
  <w:comment w:id="1819" w:author="Timm Lehmberg" w:date="2016-11-01T14:51:00Z" w:initials="TL">
    <w:p w14:paraId="3599D12C" w14:textId="77777777" w:rsidR="00E24B85" w:rsidRPr="00DC5D66" w:rsidRDefault="00E24B85" w:rsidP="00F21B0D">
      <w:r>
        <w:rPr>
          <w:rStyle w:val="Kommentarzeichen"/>
        </w:rPr>
        <w:annotationRef/>
      </w:r>
      <w:r w:rsidRPr="00F21B0D">
        <w:t>Beispiel eines Ablaufs von komplexer Suche</w:t>
      </w:r>
    </w:p>
    <w:p w14:paraId="68A1413F" w14:textId="0D50FA63" w:rsidR="00E24B85" w:rsidRDefault="00E24B85">
      <w:pPr>
        <w:pStyle w:val="Kommentartext"/>
      </w:pPr>
    </w:p>
  </w:comment>
  <w:comment w:id="1998" w:author="Anne Ferger" w:date="2016-11-01T14:51:00Z" w:initials="AF">
    <w:p w14:paraId="15D61C3D" w14:textId="3F4FB8BC" w:rsidR="00E24B85" w:rsidRDefault="00E24B85">
      <w:pPr>
        <w:pStyle w:val="Kommentartext"/>
      </w:pPr>
      <w:r>
        <w:rPr>
          <w:rStyle w:val="Kommentarzeichen"/>
        </w:rPr>
        <w:annotationRef/>
      </w:r>
      <w:r>
        <w:t xml:space="preserve">Funktioniert nicht in Exakt -&gt; </w:t>
      </w:r>
      <w:r w:rsidR="00A64B96">
        <w:t>Problem bei Zuordnung von Annotationen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D11A38C" w15:done="0"/>
  <w15:commentEx w15:paraId="08BC1418" w15:done="0"/>
  <w15:commentEx w15:paraId="65735714" w15:done="0"/>
  <w15:commentEx w15:paraId="036EA205" w15:done="0"/>
  <w15:commentEx w15:paraId="325B9537" w15:done="0"/>
  <w15:commentEx w15:paraId="7E78372B" w15:done="0"/>
  <w15:commentEx w15:paraId="64E964CE" w15:done="0"/>
  <w15:commentEx w15:paraId="39171F39" w15:done="0"/>
  <w15:commentEx w15:paraId="506488DA" w15:done="0"/>
  <w15:commentEx w15:paraId="68CD1A29" w15:done="0"/>
  <w15:commentEx w15:paraId="60C4AE06" w15:done="0"/>
  <w15:commentEx w15:paraId="74550779" w15:done="0"/>
  <w15:commentEx w15:paraId="51E0BD18" w15:done="0"/>
  <w15:commentEx w15:paraId="2F154FF3" w15:done="0"/>
  <w15:commentEx w15:paraId="5630D63C" w15:done="0"/>
  <w15:commentEx w15:paraId="60A1DF29" w15:done="0"/>
  <w15:commentEx w15:paraId="6883DD66" w15:done="0"/>
  <w15:commentEx w15:paraId="68A1413F" w15:done="0"/>
  <w15:commentEx w15:paraId="15D61C3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40E5CF" w14:textId="77777777" w:rsidR="00E24B85" w:rsidRDefault="00E24B85">
      <w:r>
        <w:separator/>
      </w:r>
    </w:p>
  </w:endnote>
  <w:endnote w:type="continuationSeparator" w:id="0">
    <w:p w14:paraId="6D85CD38" w14:textId="77777777" w:rsidR="00E24B85" w:rsidRDefault="00E24B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B30CBA" w14:textId="77777777" w:rsidR="00E24B85" w:rsidRDefault="00E24B85">
      <w:r>
        <w:separator/>
      </w:r>
    </w:p>
  </w:footnote>
  <w:footnote w:type="continuationSeparator" w:id="0">
    <w:p w14:paraId="754FB481" w14:textId="77777777" w:rsidR="00E24B85" w:rsidRDefault="00E24B85">
      <w:r>
        <w:continuationSeparator/>
      </w:r>
    </w:p>
  </w:footnote>
  <w:footnote w:id="1">
    <w:p w14:paraId="2CD882F7" w14:textId="77777777" w:rsidR="00E24B85" w:rsidRPr="00567244" w:rsidRDefault="00E24B85" w:rsidP="00F373F2">
      <w:pPr>
        <w:pStyle w:val="Funotentext"/>
        <w:rPr>
          <w:ins w:id="596" w:author="Karolina Kaminska" w:date="2016-10-19T13:21:00Z"/>
          <w:lang w:val="en-US"/>
        </w:rPr>
      </w:pPr>
      <w:ins w:id="597" w:author="Karolina Kaminska" w:date="2016-10-19T13:21:00Z">
        <w:r>
          <w:rPr>
            <w:rStyle w:val="Funotenzeichen1"/>
          </w:rPr>
          <w:footnoteRef/>
        </w:r>
        <w:r>
          <w:rPr>
            <w:lang w:val="en-US"/>
          </w:rPr>
          <w:t xml:space="preserve"> </w:t>
        </w:r>
      </w:ins>
      <w:ins w:id="598" w:author="Karolina Kaminska" w:date="2016-10-19T13:40:00Z">
        <w:r w:rsidRPr="00CC620B">
          <w:rPr>
            <w:lang w:val="en-US"/>
          </w:rPr>
          <w:t>https://corpora.uni-hamburg.de/drupal/en/islandora/object/collection%3Asfb632</w:t>
        </w:r>
      </w:ins>
      <w:ins w:id="599" w:author="Karolina Kaminska" w:date="2016-10-19T13:21:00Z">
        <w:r>
          <w:rPr>
            <w:lang w:val="en-US"/>
          </w:rPr>
          <w:t>.</w:t>
        </w:r>
      </w:ins>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424157" w14:textId="77777777" w:rsidR="00E24B85" w:rsidRDefault="00E24B85" w:rsidP="0081341E">
    <w:pPr>
      <w:pStyle w:val="Kopf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1AD18026" w14:textId="77777777" w:rsidR="00E24B85" w:rsidRDefault="00E24B85" w:rsidP="003E2935">
    <w:pPr>
      <w:pStyle w:val="Kopfzeile"/>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1AE8D1" w14:textId="77777777" w:rsidR="00E24B85" w:rsidRDefault="00E24B85" w:rsidP="0081341E">
    <w:pPr>
      <w:pStyle w:val="Kopf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sidR="001E34C0">
      <w:rPr>
        <w:rStyle w:val="Seitenzahl"/>
        <w:noProof/>
      </w:rPr>
      <w:t>5</w:t>
    </w:r>
    <w:r>
      <w:rPr>
        <w:rStyle w:val="Seitenzahl"/>
      </w:rPr>
      <w:fldChar w:fldCharType="end"/>
    </w:r>
  </w:p>
  <w:p w14:paraId="31628D17" w14:textId="77777777" w:rsidR="00E24B85" w:rsidRDefault="00E24B85" w:rsidP="003E2935">
    <w:pPr>
      <w:pStyle w:val="Kopfzeile"/>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singleLevel"/>
    <w:tmpl w:val="00000005"/>
    <w:name w:val="WW8Num6"/>
    <w:lvl w:ilvl="0">
      <w:start w:val="1"/>
      <w:numFmt w:val="lowerLetter"/>
      <w:lvlText w:val="%1."/>
      <w:lvlJc w:val="left"/>
      <w:pPr>
        <w:tabs>
          <w:tab w:val="num" w:pos="0"/>
        </w:tabs>
        <w:ind w:left="720" w:hanging="360"/>
      </w:pPr>
      <w:rPr>
        <w:b w:val="0"/>
      </w:rPr>
    </w:lvl>
  </w:abstractNum>
  <w:abstractNum w:abstractNumId="1" w15:restartNumberingAfterBreak="0">
    <w:nsid w:val="018F7373"/>
    <w:multiLevelType w:val="hybridMultilevel"/>
    <w:tmpl w:val="A4109C40"/>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2C736B8"/>
    <w:multiLevelType w:val="hybridMultilevel"/>
    <w:tmpl w:val="1308679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0E934BAD"/>
    <w:multiLevelType w:val="multilevel"/>
    <w:tmpl w:val="B18E1CB2"/>
    <w:lvl w:ilvl="0">
      <w:numFmt w:val="bullet"/>
      <w:lvlText w:val="-"/>
      <w:lvlJc w:val="left"/>
      <w:pPr>
        <w:tabs>
          <w:tab w:val="num" w:pos="360"/>
        </w:tabs>
        <w:ind w:left="360" w:hanging="360"/>
      </w:pPr>
      <w:rPr>
        <w:rFonts w:ascii="Times New Roman" w:eastAsia="Times New Roman" w:hAnsi="Times New Roman" w:cs="Times New Roman"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EF03D2D"/>
    <w:multiLevelType w:val="hybridMultilevel"/>
    <w:tmpl w:val="3864D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BE7187"/>
    <w:multiLevelType w:val="hybridMultilevel"/>
    <w:tmpl w:val="A8E03900"/>
    <w:lvl w:ilvl="0" w:tplc="E25A23C6">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 w15:restartNumberingAfterBreak="0">
    <w:nsid w:val="15A3507D"/>
    <w:multiLevelType w:val="hybridMultilevel"/>
    <w:tmpl w:val="327620FA"/>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616057C"/>
    <w:multiLevelType w:val="hybridMultilevel"/>
    <w:tmpl w:val="3ED25970"/>
    <w:lvl w:ilvl="0" w:tplc="10A87EFA">
      <w:numFmt w:val="bullet"/>
      <w:lvlText w:val="-"/>
      <w:lvlJc w:val="left"/>
      <w:pPr>
        <w:tabs>
          <w:tab w:val="num" w:pos="360"/>
        </w:tabs>
        <w:ind w:left="360" w:hanging="360"/>
      </w:pPr>
      <w:rPr>
        <w:rFonts w:ascii="Times New Roman" w:eastAsia="Times New Roman" w:hAnsi="Times New Roman" w:cs="Times New Roman"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0B71450"/>
    <w:multiLevelType w:val="hybridMultilevel"/>
    <w:tmpl w:val="D36095CA"/>
    <w:lvl w:ilvl="0" w:tplc="10A87EFA">
      <w:numFmt w:val="bullet"/>
      <w:lvlText w:val="-"/>
      <w:lvlJc w:val="left"/>
      <w:pPr>
        <w:tabs>
          <w:tab w:val="num" w:pos="360"/>
        </w:tabs>
        <w:ind w:left="360" w:hanging="360"/>
      </w:pPr>
      <w:rPr>
        <w:rFonts w:ascii="Times New Roman" w:eastAsia="Times New Roman" w:hAnsi="Times New Roman" w:cs="Times New Roman"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D657ED6"/>
    <w:multiLevelType w:val="hybridMultilevel"/>
    <w:tmpl w:val="84ECC6B4"/>
    <w:lvl w:ilvl="0" w:tplc="0407000F">
      <w:start w:val="1"/>
      <w:numFmt w:val="decimal"/>
      <w:lvlText w:val="%1."/>
      <w:lvlJc w:val="left"/>
      <w:pPr>
        <w:tabs>
          <w:tab w:val="num" w:pos="360"/>
        </w:tabs>
        <w:ind w:left="360" w:hanging="360"/>
      </w:pPr>
      <w:rPr>
        <w:rFonts w:hint="default"/>
      </w:rPr>
    </w:lvl>
    <w:lvl w:ilvl="1" w:tplc="5CFCBD56">
      <w:start w:val="1"/>
      <w:numFmt w:val="bullet"/>
      <w:lvlText w:val=""/>
      <w:lvlJc w:val="left"/>
      <w:pPr>
        <w:tabs>
          <w:tab w:val="num" w:pos="1080"/>
        </w:tabs>
        <w:ind w:left="1080" w:hanging="360"/>
      </w:pPr>
      <w:rPr>
        <w:rFonts w:ascii="Wingdings" w:hAnsi="Wingdings" w:hint="default"/>
      </w:r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10" w15:restartNumberingAfterBreak="0">
    <w:nsid w:val="3F3932DB"/>
    <w:multiLevelType w:val="hybridMultilevel"/>
    <w:tmpl w:val="16EE0356"/>
    <w:lvl w:ilvl="0" w:tplc="5CFCBD56">
      <w:start w:val="1"/>
      <w:numFmt w:val="bullet"/>
      <w:lvlText w:val=""/>
      <w:lvlJc w:val="left"/>
      <w:pPr>
        <w:tabs>
          <w:tab w:val="num" w:pos="360"/>
        </w:tabs>
        <w:ind w:left="360" w:hanging="360"/>
      </w:pPr>
      <w:rPr>
        <w:rFonts w:ascii="Wingdings" w:hAnsi="Wingdings" w:hint="default"/>
      </w:rPr>
    </w:lvl>
    <w:lvl w:ilvl="1" w:tplc="5CFCBD56">
      <w:start w:val="1"/>
      <w:numFmt w:val="bullet"/>
      <w:lvlText w:val=""/>
      <w:lvlJc w:val="left"/>
      <w:pPr>
        <w:tabs>
          <w:tab w:val="num" w:pos="1080"/>
        </w:tabs>
        <w:ind w:left="1080" w:hanging="360"/>
      </w:pPr>
      <w:rPr>
        <w:rFonts w:ascii="Wingdings" w:hAnsi="Wingdings" w:hint="default"/>
      </w:r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11" w15:restartNumberingAfterBreak="0">
    <w:nsid w:val="47AD7374"/>
    <w:multiLevelType w:val="hybridMultilevel"/>
    <w:tmpl w:val="D282819A"/>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4951EF5"/>
    <w:multiLevelType w:val="hybridMultilevel"/>
    <w:tmpl w:val="9E0489FC"/>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FBF5C79"/>
    <w:multiLevelType w:val="hybridMultilevel"/>
    <w:tmpl w:val="C1A8020E"/>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6CC76BBF"/>
    <w:multiLevelType w:val="hybridMultilevel"/>
    <w:tmpl w:val="B18E1CB2"/>
    <w:lvl w:ilvl="0" w:tplc="10A87EFA">
      <w:numFmt w:val="bullet"/>
      <w:lvlText w:val="-"/>
      <w:lvlJc w:val="left"/>
      <w:pPr>
        <w:tabs>
          <w:tab w:val="num" w:pos="360"/>
        </w:tabs>
        <w:ind w:left="360" w:hanging="360"/>
      </w:pPr>
      <w:rPr>
        <w:rFonts w:ascii="Times New Roman" w:eastAsia="Times New Roman" w:hAnsi="Times New Roman" w:cs="Times New Roman"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72295359"/>
    <w:multiLevelType w:val="hybridMultilevel"/>
    <w:tmpl w:val="60725EAE"/>
    <w:lvl w:ilvl="0" w:tplc="5CFCBD56">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C3C6C7A"/>
    <w:multiLevelType w:val="hybridMultilevel"/>
    <w:tmpl w:val="B29CB15A"/>
    <w:lvl w:ilvl="0" w:tplc="10A87EFA">
      <w:numFmt w:val="bullet"/>
      <w:lvlText w:val="-"/>
      <w:lvlJc w:val="left"/>
      <w:pPr>
        <w:tabs>
          <w:tab w:val="num" w:pos="360"/>
        </w:tabs>
        <w:ind w:left="360" w:hanging="360"/>
      </w:pPr>
      <w:rPr>
        <w:rFonts w:ascii="Times New Roman" w:eastAsia="Times New Roman" w:hAnsi="Times New Roman" w:cs="Times New Roman" w:hint="default"/>
      </w:rPr>
    </w:lvl>
    <w:lvl w:ilvl="1" w:tplc="04070003" w:tentative="1">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7F9550A6"/>
    <w:multiLevelType w:val="hybridMultilevel"/>
    <w:tmpl w:val="89142474"/>
    <w:lvl w:ilvl="0" w:tplc="04070005">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080"/>
        </w:tabs>
        <w:ind w:left="1080" w:hanging="360"/>
      </w:pPr>
      <w:rPr>
        <w:rFonts w:ascii="Courier New" w:hAnsi="Courier New" w:cs="Symbol"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Symbol"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Symbol" w:hint="default"/>
      </w:rPr>
    </w:lvl>
    <w:lvl w:ilvl="8" w:tplc="04070005" w:tentative="1">
      <w:start w:val="1"/>
      <w:numFmt w:val="bullet"/>
      <w:lvlText w:val=""/>
      <w:lvlJc w:val="left"/>
      <w:pPr>
        <w:tabs>
          <w:tab w:val="num" w:pos="6120"/>
        </w:tabs>
        <w:ind w:left="6120" w:hanging="360"/>
      </w:pPr>
      <w:rPr>
        <w:rFonts w:ascii="Wingdings" w:hAnsi="Wingdings" w:hint="default"/>
      </w:rPr>
    </w:lvl>
  </w:abstractNum>
  <w:num w:numId="1">
    <w:abstractNumId w:val="16"/>
  </w:num>
  <w:num w:numId="2">
    <w:abstractNumId w:val="9"/>
  </w:num>
  <w:num w:numId="3">
    <w:abstractNumId w:val="7"/>
  </w:num>
  <w:num w:numId="4">
    <w:abstractNumId w:val="8"/>
  </w:num>
  <w:num w:numId="5">
    <w:abstractNumId w:val="12"/>
  </w:num>
  <w:num w:numId="6">
    <w:abstractNumId w:val="14"/>
  </w:num>
  <w:num w:numId="7">
    <w:abstractNumId w:val="3"/>
  </w:num>
  <w:num w:numId="8">
    <w:abstractNumId w:val="1"/>
  </w:num>
  <w:num w:numId="9">
    <w:abstractNumId w:val="15"/>
  </w:num>
  <w:num w:numId="10">
    <w:abstractNumId w:val="11"/>
  </w:num>
  <w:num w:numId="11">
    <w:abstractNumId w:val="10"/>
  </w:num>
  <w:num w:numId="12">
    <w:abstractNumId w:val="13"/>
  </w:num>
  <w:num w:numId="13">
    <w:abstractNumId w:val="17"/>
  </w:num>
  <w:num w:numId="14">
    <w:abstractNumId w:val="6"/>
  </w:num>
  <w:num w:numId="15">
    <w:abstractNumId w:val="0"/>
  </w:num>
  <w:num w:numId="16">
    <w:abstractNumId w:val="5"/>
  </w:num>
  <w:num w:numId="17">
    <w:abstractNumId w:val="5"/>
    <w:lvlOverride w:ilvl="0">
      <w:startOverride w:val="1"/>
    </w:lvlOverride>
  </w:num>
  <w:num w:numId="18">
    <w:abstractNumId w:val="4"/>
  </w:num>
  <w:num w:numId="19">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imm Lehmberg">
    <w15:presenceInfo w15:providerId="None" w15:userId="Timm Lehmberg"/>
  </w15:person>
  <w15:person w15:author="fsnv625">
    <w15:presenceInfo w15:providerId="None" w15:userId="fsnv62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markup="0"/>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3402"/>
    <w:rsid w:val="000038DB"/>
    <w:rsid w:val="00004249"/>
    <w:rsid w:val="0002502B"/>
    <w:rsid w:val="00041541"/>
    <w:rsid w:val="000427B0"/>
    <w:rsid w:val="00044D13"/>
    <w:rsid w:val="00070BDB"/>
    <w:rsid w:val="00073644"/>
    <w:rsid w:val="00082535"/>
    <w:rsid w:val="000855AB"/>
    <w:rsid w:val="00097A22"/>
    <w:rsid w:val="000B3CD1"/>
    <w:rsid w:val="000B64F0"/>
    <w:rsid w:val="000C0E96"/>
    <w:rsid w:val="000C33A0"/>
    <w:rsid w:val="000E30B2"/>
    <w:rsid w:val="000E4053"/>
    <w:rsid w:val="000F5F26"/>
    <w:rsid w:val="00100A08"/>
    <w:rsid w:val="00107F95"/>
    <w:rsid w:val="00120D77"/>
    <w:rsid w:val="00124AB9"/>
    <w:rsid w:val="00132D95"/>
    <w:rsid w:val="001359A2"/>
    <w:rsid w:val="00145B75"/>
    <w:rsid w:val="001478FC"/>
    <w:rsid w:val="0017743F"/>
    <w:rsid w:val="001B08E0"/>
    <w:rsid w:val="001C2580"/>
    <w:rsid w:val="001C4CBB"/>
    <w:rsid w:val="001C757C"/>
    <w:rsid w:val="001E34C0"/>
    <w:rsid w:val="001E6BAF"/>
    <w:rsid w:val="001F0711"/>
    <w:rsid w:val="001F78C3"/>
    <w:rsid w:val="002111EB"/>
    <w:rsid w:val="00214D00"/>
    <w:rsid w:val="002168A3"/>
    <w:rsid w:val="00225F59"/>
    <w:rsid w:val="00233D54"/>
    <w:rsid w:val="002502F0"/>
    <w:rsid w:val="002564EE"/>
    <w:rsid w:val="0026489F"/>
    <w:rsid w:val="00267BF8"/>
    <w:rsid w:val="00281B06"/>
    <w:rsid w:val="002A34C9"/>
    <w:rsid w:val="002A48EB"/>
    <w:rsid w:val="002A5582"/>
    <w:rsid w:val="002A7113"/>
    <w:rsid w:val="002B1648"/>
    <w:rsid w:val="002C3519"/>
    <w:rsid w:val="002C38D7"/>
    <w:rsid w:val="002C658A"/>
    <w:rsid w:val="002D0E48"/>
    <w:rsid w:val="002E389F"/>
    <w:rsid w:val="002E3A5E"/>
    <w:rsid w:val="002E3B82"/>
    <w:rsid w:val="00303402"/>
    <w:rsid w:val="0030654F"/>
    <w:rsid w:val="00334EBA"/>
    <w:rsid w:val="00336DCB"/>
    <w:rsid w:val="00352E07"/>
    <w:rsid w:val="0036432C"/>
    <w:rsid w:val="00377DBD"/>
    <w:rsid w:val="003868E8"/>
    <w:rsid w:val="003A704D"/>
    <w:rsid w:val="003B15E5"/>
    <w:rsid w:val="003B4819"/>
    <w:rsid w:val="003D5B29"/>
    <w:rsid w:val="003E2935"/>
    <w:rsid w:val="003E2CD0"/>
    <w:rsid w:val="004073F9"/>
    <w:rsid w:val="00417625"/>
    <w:rsid w:val="00423B0A"/>
    <w:rsid w:val="00436775"/>
    <w:rsid w:val="004423F3"/>
    <w:rsid w:val="004667FF"/>
    <w:rsid w:val="004718D0"/>
    <w:rsid w:val="00474B81"/>
    <w:rsid w:val="00492251"/>
    <w:rsid w:val="004A6AFB"/>
    <w:rsid w:val="004B7E9D"/>
    <w:rsid w:val="004D0599"/>
    <w:rsid w:val="004D23FE"/>
    <w:rsid w:val="004D64F6"/>
    <w:rsid w:val="004E4CBE"/>
    <w:rsid w:val="004F2F9D"/>
    <w:rsid w:val="004F73CE"/>
    <w:rsid w:val="004F78F4"/>
    <w:rsid w:val="00500DC8"/>
    <w:rsid w:val="005038F8"/>
    <w:rsid w:val="0051346F"/>
    <w:rsid w:val="005253B1"/>
    <w:rsid w:val="00526662"/>
    <w:rsid w:val="00530D6C"/>
    <w:rsid w:val="0054231E"/>
    <w:rsid w:val="00551D03"/>
    <w:rsid w:val="0055339A"/>
    <w:rsid w:val="00557855"/>
    <w:rsid w:val="005636C4"/>
    <w:rsid w:val="00570845"/>
    <w:rsid w:val="00575B9B"/>
    <w:rsid w:val="005B687C"/>
    <w:rsid w:val="005D384C"/>
    <w:rsid w:val="005E0CA4"/>
    <w:rsid w:val="005E0D1A"/>
    <w:rsid w:val="005E18B7"/>
    <w:rsid w:val="005E4559"/>
    <w:rsid w:val="005E694A"/>
    <w:rsid w:val="0060127F"/>
    <w:rsid w:val="006177EA"/>
    <w:rsid w:val="00621904"/>
    <w:rsid w:val="00626554"/>
    <w:rsid w:val="0062661B"/>
    <w:rsid w:val="00650A81"/>
    <w:rsid w:val="006566A8"/>
    <w:rsid w:val="00673120"/>
    <w:rsid w:val="00683F97"/>
    <w:rsid w:val="0069333E"/>
    <w:rsid w:val="006A64B8"/>
    <w:rsid w:val="006C3FC8"/>
    <w:rsid w:val="006D1523"/>
    <w:rsid w:val="006D3767"/>
    <w:rsid w:val="006D6420"/>
    <w:rsid w:val="006E7990"/>
    <w:rsid w:val="006F1217"/>
    <w:rsid w:val="006F23EB"/>
    <w:rsid w:val="00710DFB"/>
    <w:rsid w:val="007131F5"/>
    <w:rsid w:val="00714731"/>
    <w:rsid w:val="00715A90"/>
    <w:rsid w:val="00720585"/>
    <w:rsid w:val="007410AD"/>
    <w:rsid w:val="00765478"/>
    <w:rsid w:val="00766D1E"/>
    <w:rsid w:val="00770538"/>
    <w:rsid w:val="0077120B"/>
    <w:rsid w:val="00771473"/>
    <w:rsid w:val="0077243E"/>
    <w:rsid w:val="0077683C"/>
    <w:rsid w:val="007C24D0"/>
    <w:rsid w:val="007D0D0F"/>
    <w:rsid w:val="007D374B"/>
    <w:rsid w:val="007D5832"/>
    <w:rsid w:val="007F5EBF"/>
    <w:rsid w:val="007F6EB7"/>
    <w:rsid w:val="0080773C"/>
    <w:rsid w:val="0081341E"/>
    <w:rsid w:val="00825F6A"/>
    <w:rsid w:val="00831A90"/>
    <w:rsid w:val="00831F60"/>
    <w:rsid w:val="008449EC"/>
    <w:rsid w:val="008476E7"/>
    <w:rsid w:val="00865226"/>
    <w:rsid w:val="008776D3"/>
    <w:rsid w:val="00877EF4"/>
    <w:rsid w:val="008817CF"/>
    <w:rsid w:val="00881CD2"/>
    <w:rsid w:val="008839EF"/>
    <w:rsid w:val="0089371D"/>
    <w:rsid w:val="008A020E"/>
    <w:rsid w:val="008B00C6"/>
    <w:rsid w:val="008B6411"/>
    <w:rsid w:val="008C4ACD"/>
    <w:rsid w:val="008C626D"/>
    <w:rsid w:val="008D09BA"/>
    <w:rsid w:val="008D4089"/>
    <w:rsid w:val="008E073A"/>
    <w:rsid w:val="008E0891"/>
    <w:rsid w:val="008F0858"/>
    <w:rsid w:val="00900C01"/>
    <w:rsid w:val="00902A3D"/>
    <w:rsid w:val="009058AD"/>
    <w:rsid w:val="00911FC5"/>
    <w:rsid w:val="00923A3E"/>
    <w:rsid w:val="00925AF3"/>
    <w:rsid w:val="00927CB8"/>
    <w:rsid w:val="00930653"/>
    <w:rsid w:val="00937AA6"/>
    <w:rsid w:val="00953D36"/>
    <w:rsid w:val="00972549"/>
    <w:rsid w:val="009737D0"/>
    <w:rsid w:val="00977927"/>
    <w:rsid w:val="00984081"/>
    <w:rsid w:val="009946AC"/>
    <w:rsid w:val="009B0C2F"/>
    <w:rsid w:val="009C3984"/>
    <w:rsid w:val="009C4701"/>
    <w:rsid w:val="009C5E5B"/>
    <w:rsid w:val="009C7B59"/>
    <w:rsid w:val="009D6BFB"/>
    <w:rsid w:val="009E1013"/>
    <w:rsid w:val="009E75F9"/>
    <w:rsid w:val="009F06B4"/>
    <w:rsid w:val="009F1596"/>
    <w:rsid w:val="009F6275"/>
    <w:rsid w:val="00A01EDE"/>
    <w:rsid w:val="00A238A1"/>
    <w:rsid w:val="00A328BC"/>
    <w:rsid w:val="00A3335F"/>
    <w:rsid w:val="00A43191"/>
    <w:rsid w:val="00A50597"/>
    <w:rsid w:val="00A55541"/>
    <w:rsid w:val="00A6332F"/>
    <w:rsid w:val="00A64B96"/>
    <w:rsid w:val="00A97B9B"/>
    <w:rsid w:val="00AA44CE"/>
    <w:rsid w:val="00AB41D2"/>
    <w:rsid w:val="00AC1585"/>
    <w:rsid w:val="00AD2A13"/>
    <w:rsid w:val="00B00309"/>
    <w:rsid w:val="00B006FE"/>
    <w:rsid w:val="00B10E6F"/>
    <w:rsid w:val="00B1160D"/>
    <w:rsid w:val="00B14ADF"/>
    <w:rsid w:val="00B14EAD"/>
    <w:rsid w:val="00B16900"/>
    <w:rsid w:val="00B22459"/>
    <w:rsid w:val="00B2744E"/>
    <w:rsid w:val="00B27BCC"/>
    <w:rsid w:val="00B31C36"/>
    <w:rsid w:val="00B32498"/>
    <w:rsid w:val="00B33B18"/>
    <w:rsid w:val="00B36869"/>
    <w:rsid w:val="00B43689"/>
    <w:rsid w:val="00B43811"/>
    <w:rsid w:val="00B73C1A"/>
    <w:rsid w:val="00B90251"/>
    <w:rsid w:val="00B932C6"/>
    <w:rsid w:val="00B93694"/>
    <w:rsid w:val="00BA1268"/>
    <w:rsid w:val="00BA4A39"/>
    <w:rsid w:val="00BC25D3"/>
    <w:rsid w:val="00BC2A1C"/>
    <w:rsid w:val="00BD0356"/>
    <w:rsid w:val="00BF39B2"/>
    <w:rsid w:val="00BF5A6B"/>
    <w:rsid w:val="00C01F2D"/>
    <w:rsid w:val="00C04B70"/>
    <w:rsid w:val="00C13E9E"/>
    <w:rsid w:val="00C16272"/>
    <w:rsid w:val="00C1746E"/>
    <w:rsid w:val="00C20B6C"/>
    <w:rsid w:val="00C24E4E"/>
    <w:rsid w:val="00C410AF"/>
    <w:rsid w:val="00C502F3"/>
    <w:rsid w:val="00C521FF"/>
    <w:rsid w:val="00C5292F"/>
    <w:rsid w:val="00C60B32"/>
    <w:rsid w:val="00C833C0"/>
    <w:rsid w:val="00C85312"/>
    <w:rsid w:val="00C903F3"/>
    <w:rsid w:val="00CA05DA"/>
    <w:rsid w:val="00CB1700"/>
    <w:rsid w:val="00CC0CF6"/>
    <w:rsid w:val="00CC620B"/>
    <w:rsid w:val="00CD1F1A"/>
    <w:rsid w:val="00CE38ED"/>
    <w:rsid w:val="00CF2CE7"/>
    <w:rsid w:val="00CF37A4"/>
    <w:rsid w:val="00D0195A"/>
    <w:rsid w:val="00D04EB8"/>
    <w:rsid w:val="00D04F90"/>
    <w:rsid w:val="00D10F15"/>
    <w:rsid w:val="00D14332"/>
    <w:rsid w:val="00D16B72"/>
    <w:rsid w:val="00D222EB"/>
    <w:rsid w:val="00D24F40"/>
    <w:rsid w:val="00D45B34"/>
    <w:rsid w:val="00D46F5A"/>
    <w:rsid w:val="00D61806"/>
    <w:rsid w:val="00D62240"/>
    <w:rsid w:val="00D7245E"/>
    <w:rsid w:val="00D811CF"/>
    <w:rsid w:val="00D871D0"/>
    <w:rsid w:val="00D93329"/>
    <w:rsid w:val="00D95FA8"/>
    <w:rsid w:val="00DB00FA"/>
    <w:rsid w:val="00DB2346"/>
    <w:rsid w:val="00DB664E"/>
    <w:rsid w:val="00DC4687"/>
    <w:rsid w:val="00DD1F3C"/>
    <w:rsid w:val="00DE1553"/>
    <w:rsid w:val="00DE4235"/>
    <w:rsid w:val="00DE49FA"/>
    <w:rsid w:val="00E05F17"/>
    <w:rsid w:val="00E14756"/>
    <w:rsid w:val="00E21CC8"/>
    <w:rsid w:val="00E22796"/>
    <w:rsid w:val="00E24B85"/>
    <w:rsid w:val="00E342D6"/>
    <w:rsid w:val="00E343D8"/>
    <w:rsid w:val="00E57667"/>
    <w:rsid w:val="00E61C13"/>
    <w:rsid w:val="00E675A7"/>
    <w:rsid w:val="00E75E01"/>
    <w:rsid w:val="00E81BE5"/>
    <w:rsid w:val="00E85C9F"/>
    <w:rsid w:val="00E96F5A"/>
    <w:rsid w:val="00EA4C28"/>
    <w:rsid w:val="00EB0649"/>
    <w:rsid w:val="00EB0ABA"/>
    <w:rsid w:val="00EB4EC7"/>
    <w:rsid w:val="00EC5285"/>
    <w:rsid w:val="00EE6895"/>
    <w:rsid w:val="00EE7BFF"/>
    <w:rsid w:val="00EF1E12"/>
    <w:rsid w:val="00F134ED"/>
    <w:rsid w:val="00F21B0D"/>
    <w:rsid w:val="00F26C92"/>
    <w:rsid w:val="00F27D03"/>
    <w:rsid w:val="00F373F2"/>
    <w:rsid w:val="00F40BCD"/>
    <w:rsid w:val="00F530D1"/>
    <w:rsid w:val="00F56AB3"/>
    <w:rsid w:val="00F7140B"/>
    <w:rsid w:val="00F834DF"/>
    <w:rsid w:val="00F8522B"/>
    <w:rsid w:val="00F873BA"/>
    <w:rsid w:val="00FA01EB"/>
    <w:rsid w:val="00FA0635"/>
    <w:rsid w:val="00FB001E"/>
    <w:rsid w:val="00FE47D1"/>
    <w:rsid w:val="00FE5843"/>
    <w:rsid w:val="00FF05D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ity"/>
  <w:smartTagType w:namespaceuri="urn:schemas-microsoft-com:office:smarttags" w:name="place"/>
  <w:shapeDefaults>
    <o:shapedefaults v:ext="edit" spidmax="1026"/>
    <o:shapelayout v:ext="edit">
      <o:idmap v:ext="edit" data="1"/>
    </o:shapelayout>
  </w:shapeDefaults>
  <w:decimalSymbol w:val=","/>
  <w:listSeparator w:val=";"/>
  <w14:docId w14:val="3D544012"/>
  <w15:docId w15:val="{A3A4D0E7-6DB9-4AE8-80EE-35AD2E46F3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DB00FA"/>
    <w:rPr>
      <w:rFonts w:ascii="Calibri" w:hAnsi="Calibri"/>
      <w:sz w:val="22"/>
      <w:szCs w:val="24"/>
    </w:rPr>
  </w:style>
  <w:style w:type="paragraph" w:styleId="berschrift1">
    <w:name w:val="heading 1"/>
    <w:basedOn w:val="Standard"/>
    <w:next w:val="Standard"/>
    <w:qFormat/>
    <w:rsid w:val="00DB00FA"/>
    <w:pPr>
      <w:keepNext/>
      <w:spacing w:before="240" w:after="60"/>
      <w:outlineLvl w:val="0"/>
    </w:pPr>
    <w:rPr>
      <w:rFonts w:cs="Arial"/>
      <w:b/>
      <w:bCs/>
      <w:kern w:val="32"/>
      <w:sz w:val="28"/>
      <w:szCs w:val="32"/>
    </w:rPr>
  </w:style>
  <w:style w:type="paragraph" w:styleId="berschrift2">
    <w:name w:val="heading 2"/>
    <w:basedOn w:val="Standard"/>
    <w:next w:val="Standard"/>
    <w:qFormat/>
    <w:rsid w:val="0017743F"/>
    <w:pPr>
      <w:keepNext/>
      <w:spacing w:before="240" w:after="60"/>
      <w:outlineLvl w:val="1"/>
    </w:pPr>
    <w:rPr>
      <w:rFonts w:cs="Arial"/>
      <w:b/>
      <w:bCs/>
      <w:iCs/>
      <w:color w:val="333333"/>
      <w:sz w:val="28"/>
      <w:szCs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uiPriority w:val="99"/>
    <w:rsid w:val="00DC4687"/>
    <w:rPr>
      <w:color w:val="0000FF"/>
      <w:u w:val="single"/>
    </w:rPr>
  </w:style>
  <w:style w:type="character" w:customStyle="1" w:styleId="Bedienungselement">
    <w:name w:val="Bedienungselement"/>
    <w:rsid w:val="00DB00FA"/>
    <w:rPr>
      <w:b/>
      <w:color w:val="0000FF"/>
      <w:lang w:val="en-GB"/>
    </w:rPr>
  </w:style>
  <w:style w:type="paragraph" w:styleId="Kopfzeile">
    <w:name w:val="header"/>
    <w:basedOn w:val="Standard"/>
    <w:rsid w:val="003E2935"/>
    <w:pPr>
      <w:tabs>
        <w:tab w:val="center" w:pos="4536"/>
        <w:tab w:val="right" w:pos="9072"/>
      </w:tabs>
    </w:pPr>
  </w:style>
  <w:style w:type="character" w:styleId="Seitenzahl">
    <w:name w:val="page number"/>
    <w:basedOn w:val="Absatz-Standardschriftart"/>
    <w:rsid w:val="003E2935"/>
  </w:style>
  <w:style w:type="paragraph" w:styleId="Verzeichnis1">
    <w:name w:val="toc 1"/>
    <w:basedOn w:val="Standard"/>
    <w:next w:val="Standard"/>
    <w:autoRedefine/>
    <w:uiPriority w:val="39"/>
    <w:rsid w:val="003E2935"/>
  </w:style>
  <w:style w:type="paragraph" w:styleId="Verzeichnis2">
    <w:name w:val="toc 2"/>
    <w:basedOn w:val="Standard"/>
    <w:next w:val="Standard"/>
    <w:autoRedefine/>
    <w:uiPriority w:val="39"/>
    <w:rsid w:val="002B1648"/>
    <w:pPr>
      <w:ind w:left="220"/>
    </w:pPr>
  </w:style>
  <w:style w:type="paragraph" w:customStyle="1" w:styleId="Titelblatt1">
    <w:name w:val="Titelblatt1"/>
    <w:basedOn w:val="Standard"/>
    <w:rsid w:val="00831A90"/>
    <w:pPr>
      <w:widowControl w:val="0"/>
      <w:tabs>
        <w:tab w:val="left" w:pos="482"/>
      </w:tabs>
      <w:jc w:val="center"/>
    </w:pPr>
    <w:rPr>
      <w:rFonts w:ascii="Arial" w:hAnsi="Arial"/>
      <w:b/>
      <w:bCs/>
      <w:sz w:val="96"/>
      <w:szCs w:val="20"/>
    </w:rPr>
  </w:style>
  <w:style w:type="paragraph" w:customStyle="1" w:styleId="Titelblatt2">
    <w:name w:val="Titelblatt2"/>
    <w:basedOn w:val="Standard"/>
    <w:rsid w:val="00831A90"/>
    <w:pPr>
      <w:widowControl w:val="0"/>
      <w:tabs>
        <w:tab w:val="left" w:pos="482"/>
      </w:tabs>
      <w:jc w:val="center"/>
    </w:pPr>
    <w:rPr>
      <w:rFonts w:ascii="Arial" w:hAnsi="Arial"/>
      <w:sz w:val="72"/>
      <w:szCs w:val="20"/>
    </w:rPr>
  </w:style>
  <w:style w:type="paragraph" w:customStyle="1" w:styleId="Titelblatt3">
    <w:name w:val="Titelblatt3"/>
    <w:basedOn w:val="Standard"/>
    <w:rsid w:val="00831A90"/>
    <w:pPr>
      <w:widowControl w:val="0"/>
      <w:tabs>
        <w:tab w:val="left" w:pos="482"/>
      </w:tabs>
      <w:jc w:val="center"/>
    </w:pPr>
    <w:rPr>
      <w:rFonts w:ascii="Arial" w:hAnsi="Arial"/>
      <w:sz w:val="40"/>
      <w:szCs w:val="20"/>
    </w:rPr>
  </w:style>
  <w:style w:type="paragraph" w:styleId="Sprechblasentext">
    <w:name w:val="Balloon Text"/>
    <w:basedOn w:val="Standard"/>
    <w:link w:val="SprechblasentextZchn"/>
    <w:rsid w:val="00B1160D"/>
    <w:rPr>
      <w:rFonts w:ascii="Tahoma" w:hAnsi="Tahoma" w:cs="Tahoma"/>
      <w:sz w:val="16"/>
      <w:szCs w:val="16"/>
    </w:rPr>
  </w:style>
  <w:style w:type="character" w:customStyle="1" w:styleId="SprechblasentextZchn">
    <w:name w:val="Sprechblasentext Zchn"/>
    <w:basedOn w:val="Absatz-Standardschriftart"/>
    <w:link w:val="Sprechblasentext"/>
    <w:rsid w:val="00B1160D"/>
    <w:rPr>
      <w:rFonts w:ascii="Tahoma" w:hAnsi="Tahoma" w:cs="Tahoma"/>
      <w:sz w:val="16"/>
      <w:szCs w:val="16"/>
    </w:rPr>
  </w:style>
  <w:style w:type="character" w:styleId="Kommentarzeichen">
    <w:name w:val="annotation reference"/>
    <w:basedOn w:val="Absatz-Standardschriftart"/>
    <w:rsid w:val="006C3FC8"/>
    <w:rPr>
      <w:sz w:val="16"/>
      <w:szCs w:val="16"/>
    </w:rPr>
  </w:style>
  <w:style w:type="paragraph" w:styleId="Kommentartext">
    <w:name w:val="annotation text"/>
    <w:basedOn w:val="Standard"/>
    <w:link w:val="KommentartextZchn"/>
    <w:rsid w:val="006C3FC8"/>
    <w:rPr>
      <w:sz w:val="20"/>
      <w:szCs w:val="20"/>
    </w:rPr>
  </w:style>
  <w:style w:type="character" w:customStyle="1" w:styleId="KommentartextZchn">
    <w:name w:val="Kommentartext Zchn"/>
    <w:basedOn w:val="Absatz-Standardschriftart"/>
    <w:link w:val="Kommentartext"/>
    <w:rsid w:val="006C3FC8"/>
    <w:rPr>
      <w:rFonts w:ascii="Calibri" w:hAnsi="Calibri"/>
    </w:rPr>
  </w:style>
  <w:style w:type="paragraph" w:styleId="Kommentarthema">
    <w:name w:val="annotation subject"/>
    <w:basedOn w:val="Kommentartext"/>
    <w:next w:val="Kommentartext"/>
    <w:link w:val="KommentarthemaZchn"/>
    <w:rsid w:val="006C3FC8"/>
    <w:rPr>
      <w:b/>
      <w:bCs/>
    </w:rPr>
  </w:style>
  <w:style w:type="character" w:customStyle="1" w:styleId="KommentarthemaZchn">
    <w:name w:val="Kommentarthema Zchn"/>
    <w:basedOn w:val="KommentartextZchn"/>
    <w:link w:val="Kommentarthema"/>
    <w:rsid w:val="006C3FC8"/>
    <w:rPr>
      <w:rFonts w:ascii="Calibri" w:hAnsi="Calibri"/>
      <w:b/>
      <w:bCs/>
    </w:rPr>
  </w:style>
  <w:style w:type="character" w:customStyle="1" w:styleId="Menufunction">
    <w:name w:val="Menufunction"/>
    <w:qFormat/>
    <w:rsid w:val="006C3FC8"/>
    <w:rPr>
      <w:rFonts w:ascii="Arial Black" w:hAnsi="Arial Black"/>
      <w:b/>
      <w:sz w:val="20"/>
    </w:rPr>
  </w:style>
  <w:style w:type="character" w:customStyle="1" w:styleId="Funotenzeichen1">
    <w:name w:val="Fußnotenzeichen1"/>
    <w:rsid w:val="00F373F2"/>
    <w:rPr>
      <w:vertAlign w:val="superscript"/>
    </w:rPr>
  </w:style>
  <w:style w:type="paragraph" w:styleId="Funotentext">
    <w:name w:val="footnote text"/>
    <w:basedOn w:val="Standard"/>
    <w:link w:val="FunotentextZchn"/>
    <w:rsid w:val="00F373F2"/>
    <w:pPr>
      <w:suppressAutoHyphens/>
    </w:pPr>
    <w:rPr>
      <w:rFonts w:ascii="Times New Roman" w:hAnsi="Times New Roman"/>
      <w:sz w:val="20"/>
      <w:szCs w:val="20"/>
      <w:lang w:eastAsia="ar-SA"/>
    </w:rPr>
  </w:style>
  <w:style w:type="character" w:customStyle="1" w:styleId="FunotentextZchn">
    <w:name w:val="Fußnotentext Zchn"/>
    <w:basedOn w:val="Absatz-Standardschriftart"/>
    <w:link w:val="Funotentext"/>
    <w:rsid w:val="00F373F2"/>
    <w:rPr>
      <w:lang w:eastAsia="ar-SA"/>
    </w:rPr>
  </w:style>
  <w:style w:type="paragraph" w:styleId="berarbeitung">
    <w:name w:val="Revision"/>
    <w:hidden/>
    <w:uiPriority w:val="99"/>
    <w:semiHidden/>
    <w:rsid w:val="009E75F9"/>
    <w:rPr>
      <w:rFonts w:ascii="Calibri" w:hAnsi="Calibri"/>
      <w:sz w:val="22"/>
      <w:szCs w:val="24"/>
    </w:rPr>
  </w:style>
  <w:style w:type="paragraph" w:styleId="Listenabsatz">
    <w:name w:val="List Paragraph"/>
    <w:basedOn w:val="Standard"/>
    <w:uiPriority w:val="34"/>
    <w:qFormat/>
    <w:rsid w:val="00044D13"/>
    <w:pPr>
      <w:ind w:left="720"/>
      <w:contextualSpacing/>
    </w:pPr>
  </w:style>
  <w:style w:type="character" w:styleId="BesuchterHyperlink">
    <w:name w:val="FollowedHyperlink"/>
    <w:basedOn w:val="Absatz-Standardschriftart"/>
    <w:rsid w:val="00B43811"/>
    <w:rPr>
      <w:color w:val="800080" w:themeColor="followedHyperlink"/>
      <w:u w:val="single"/>
    </w:rPr>
  </w:style>
  <w:style w:type="character" w:customStyle="1" w:styleId="apple-converted-space">
    <w:name w:val="apple-converted-space"/>
    <w:basedOn w:val="Absatz-Standardschriftart"/>
    <w:rsid w:val="008E073A"/>
  </w:style>
  <w:style w:type="character" w:styleId="HTMLCode">
    <w:name w:val="HTML Code"/>
    <w:basedOn w:val="Absatz-Standardschriftart"/>
    <w:uiPriority w:val="99"/>
    <w:semiHidden/>
    <w:unhideWhenUsed/>
    <w:rsid w:val="008E073A"/>
    <w:rPr>
      <w:rFonts w:ascii="Courier New" w:eastAsia="Times New Roman" w:hAnsi="Courier New" w:cs="Courier New"/>
      <w:sz w:val="20"/>
      <w:szCs w:val="20"/>
    </w:rPr>
  </w:style>
  <w:style w:type="paragraph" w:styleId="Inhaltsverzeichnisberschrift">
    <w:name w:val="TOC Heading"/>
    <w:basedOn w:val="berschrift1"/>
    <w:next w:val="Standard"/>
    <w:uiPriority w:val="39"/>
    <w:unhideWhenUsed/>
    <w:qFormat/>
    <w:rsid w:val="006D6420"/>
    <w:pPr>
      <w:keepLines/>
      <w:spacing w:after="0" w:line="259" w:lineRule="auto"/>
      <w:outlineLvl w:val="9"/>
    </w:pPr>
    <w:rPr>
      <w:rFonts w:asciiTheme="majorHAnsi" w:eastAsiaTheme="majorEastAsia" w:hAnsiTheme="majorHAnsi" w:cstheme="majorBidi"/>
      <w:b w:val="0"/>
      <w:bCs w:val="0"/>
      <w:color w:val="365F91" w:themeColor="accent1" w:themeShade="BF"/>
      <w:kern w:val="0"/>
      <w:sz w:val="32"/>
      <w:lang w:val="en-US" w:eastAsia="en-US"/>
    </w:rPr>
  </w:style>
  <w:style w:type="character" w:styleId="Fett">
    <w:name w:val="Strong"/>
    <w:basedOn w:val="Absatz-Standardschriftart"/>
    <w:qFormat/>
    <w:rsid w:val="0076547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png"/><Relationship Id="rId107" Type="http://schemas.openxmlformats.org/officeDocument/2006/relationships/image" Target="media/image96.png"/><Relationship Id="rId11" Type="http://schemas.microsoft.com/office/2011/relationships/commentsExtended" Target="commentsExtended.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microsoft.com/office/2011/relationships/people" Target="people.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eader" Target="head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emf"/><Relationship Id="rId124" Type="http://schemas.openxmlformats.org/officeDocument/2006/relationships/theme" Target="theme/theme1.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0" Type="http://schemas.openxmlformats.org/officeDocument/2006/relationships/comments" Target="comment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fontTable" Target="fontTable.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0B52D6-3D84-4575-8FD2-55CB622EF5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6553</Words>
  <Characters>41289</Characters>
  <Application>Microsoft Office Word</Application>
  <DocSecurity>0</DocSecurity>
  <Lines>344</Lines>
  <Paragraphs>95</Paragraphs>
  <ScaleCrop>false</ScaleCrop>
  <HeadingPairs>
    <vt:vector size="2" baseType="variant">
      <vt:variant>
        <vt:lpstr>Titel</vt:lpstr>
      </vt:variant>
      <vt:variant>
        <vt:i4>1</vt:i4>
      </vt:variant>
    </vt:vector>
  </HeadingPairs>
  <TitlesOfParts>
    <vt:vector size="1" baseType="lpstr">
      <vt:lpstr>Thomas Schmidt</vt:lpstr>
    </vt:vector>
  </TitlesOfParts>
  <Company>SFB 538</Company>
  <LinksUpToDate>false</LinksUpToDate>
  <CharactersWithSpaces>47747</CharactersWithSpaces>
  <SharedDoc>false</SharedDoc>
  <HLinks>
    <vt:vector size="204" baseType="variant">
      <vt:variant>
        <vt:i4>7012397</vt:i4>
      </vt:variant>
      <vt:variant>
        <vt:i4>186</vt:i4>
      </vt:variant>
      <vt:variant>
        <vt:i4>0</vt:i4>
      </vt:variant>
      <vt:variant>
        <vt:i4>5</vt:i4>
      </vt:variant>
      <vt:variant>
        <vt:lpwstr>http://java.sun.com/javase/6/docs/api/java/util/regex/Pattern.html</vt:lpwstr>
      </vt:variant>
      <vt:variant>
        <vt:lpwstr/>
      </vt:variant>
      <vt:variant>
        <vt:i4>4390912</vt:i4>
      </vt:variant>
      <vt:variant>
        <vt:i4>183</vt:i4>
      </vt:variant>
      <vt:variant>
        <vt:i4>0</vt:i4>
      </vt:variant>
      <vt:variant>
        <vt:i4>5</vt:i4>
      </vt:variant>
      <vt:variant>
        <vt:lpwstr>http://trans.sourceforge.net/</vt:lpwstr>
      </vt:variant>
      <vt:variant>
        <vt:lpwstr/>
      </vt:variant>
      <vt:variant>
        <vt:i4>5439579</vt:i4>
      </vt:variant>
      <vt:variant>
        <vt:i4>180</vt:i4>
      </vt:variant>
      <vt:variant>
        <vt:i4>0</vt:i4>
      </vt:variant>
      <vt:variant>
        <vt:i4>5</vt:i4>
      </vt:variant>
      <vt:variant>
        <vt:lpwstr>http://www.lat-mpi.eu/tools/elan/</vt:lpwstr>
      </vt:variant>
      <vt:variant>
        <vt:lpwstr/>
      </vt:variant>
      <vt:variant>
        <vt:i4>3735612</vt:i4>
      </vt:variant>
      <vt:variant>
        <vt:i4>177</vt:i4>
      </vt:variant>
      <vt:variant>
        <vt:i4>0</vt:i4>
      </vt:variant>
      <vt:variant>
        <vt:i4>5</vt:i4>
      </vt:variant>
      <vt:variant>
        <vt:lpwstr>http://childes.psy.cmu.edu/</vt:lpwstr>
      </vt:variant>
      <vt:variant>
        <vt:lpwstr/>
      </vt:variant>
      <vt:variant>
        <vt:i4>4849689</vt:i4>
      </vt:variant>
      <vt:variant>
        <vt:i4>174</vt:i4>
      </vt:variant>
      <vt:variant>
        <vt:i4>0</vt:i4>
      </vt:variant>
      <vt:variant>
        <vt:i4>5</vt:i4>
      </vt:variant>
      <vt:variant>
        <vt:lpwstr>http://agd.ids-mannheim.de/html/folker.shtml</vt:lpwstr>
      </vt:variant>
      <vt:variant>
        <vt:lpwstr/>
      </vt:variant>
      <vt:variant>
        <vt:i4>852078</vt:i4>
      </vt:variant>
      <vt:variant>
        <vt:i4>171</vt:i4>
      </vt:variant>
      <vt:variant>
        <vt:i4>0</vt:i4>
      </vt:variant>
      <vt:variant>
        <vt:i4>5</vt:i4>
      </vt:variant>
      <vt:variant>
        <vt:lpwstr>http://www.exmaralda.org/en_demokorpus.html</vt:lpwstr>
      </vt:variant>
      <vt:variant>
        <vt:lpwstr/>
      </vt:variant>
      <vt:variant>
        <vt:i4>1114170</vt:i4>
      </vt:variant>
      <vt:variant>
        <vt:i4>164</vt:i4>
      </vt:variant>
      <vt:variant>
        <vt:i4>0</vt:i4>
      </vt:variant>
      <vt:variant>
        <vt:i4>5</vt:i4>
      </vt:variant>
      <vt:variant>
        <vt:lpwstr/>
      </vt:variant>
      <vt:variant>
        <vt:lpwstr>_Toc278546426</vt:lpwstr>
      </vt:variant>
      <vt:variant>
        <vt:i4>1114170</vt:i4>
      </vt:variant>
      <vt:variant>
        <vt:i4>158</vt:i4>
      </vt:variant>
      <vt:variant>
        <vt:i4>0</vt:i4>
      </vt:variant>
      <vt:variant>
        <vt:i4>5</vt:i4>
      </vt:variant>
      <vt:variant>
        <vt:lpwstr/>
      </vt:variant>
      <vt:variant>
        <vt:lpwstr>_Toc278546425</vt:lpwstr>
      </vt:variant>
      <vt:variant>
        <vt:i4>1114170</vt:i4>
      </vt:variant>
      <vt:variant>
        <vt:i4>152</vt:i4>
      </vt:variant>
      <vt:variant>
        <vt:i4>0</vt:i4>
      </vt:variant>
      <vt:variant>
        <vt:i4>5</vt:i4>
      </vt:variant>
      <vt:variant>
        <vt:lpwstr/>
      </vt:variant>
      <vt:variant>
        <vt:lpwstr>_Toc278546424</vt:lpwstr>
      </vt:variant>
      <vt:variant>
        <vt:i4>1114170</vt:i4>
      </vt:variant>
      <vt:variant>
        <vt:i4>146</vt:i4>
      </vt:variant>
      <vt:variant>
        <vt:i4>0</vt:i4>
      </vt:variant>
      <vt:variant>
        <vt:i4>5</vt:i4>
      </vt:variant>
      <vt:variant>
        <vt:lpwstr/>
      </vt:variant>
      <vt:variant>
        <vt:lpwstr>_Toc278546423</vt:lpwstr>
      </vt:variant>
      <vt:variant>
        <vt:i4>1114170</vt:i4>
      </vt:variant>
      <vt:variant>
        <vt:i4>140</vt:i4>
      </vt:variant>
      <vt:variant>
        <vt:i4>0</vt:i4>
      </vt:variant>
      <vt:variant>
        <vt:i4>5</vt:i4>
      </vt:variant>
      <vt:variant>
        <vt:lpwstr/>
      </vt:variant>
      <vt:variant>
        <vt:lpwstr>_Toc278546422</vt:lpwstr>
      </vt:variant>
      <vt:variant>
        <vt:i4>1114170</vt:i4>
      </vt:variant>
      <vt:variant>
        <vt:i4>134</vt:i4>
      </vt:variant>
      <vt:variant>
        <vt:i4>0</vt:i4>
      </vt:variant>
      <vt:variant>
        <vt:i4>5</vt:i4>
      </vt:variant>
      <vt:variant>
        <vt:lpwstr/>
      </vt:variant>
      <vt:variant>
        <vt:lpwstr>_Toc278546421</vt:lpwstr>
      </vt:variant>
      <vt:variant>
        <vt:i4>1114170</vt:i4>
      </vt:variant>
      <vt:variant>
        <vt:i4>128</vt:i4>
      </vt:variant>
      <vt:variant>
        <vt:i4>0</vt:i4>
      </vt:variant>
      <vt:variant>
        <vt:i4>5</vt:i4>
      </vt:variant>
      <vt:variant>
        <vt:lpwstr/>
      </vt:variant>
      <vt:variant>
        <vt:lpwstr>_Toc278546420</vt:lpwstr>
      </vt:variant>
      <vt:variant>
        <vt:i4>1179706</vt:i4>
      </vt:variant>
      <vt:variant>
        <vt:i4>122</vt:i4>
      </vt:variant>
      <vt:variant>
        <vt:i4>0</vt:i4>
      </vt:variant>
      <vt:variant>
        <vt:i4>5</vt:i4>
      </vt:variant>
      <vt:variant>
        <vt:lpwstr/>
      </vt:variant>
      <vt:variant>
        <vt:lpwstr>_Toc278546419</vt:lpwstr>
      </vt:variant>
      <vt:variant>
        <vt:i4>1179706</vt:i4>
      </vt:variant>
      <vt:variant>
        <vt:i4>116</vt:i4>
      </vt:variant>
      <vt:variant>
        <vt:i4>0</vt:i4>
      </vt:variant>
      <vt:variant>
        <vt:i4>5</vt:i4>
      </vt:variant>
      <vt:variant>
        <vt:lpwstr/>
      </vt:variant>
      <vt:variant>
        <vt:lpwstr>_Toc278546418</vt:lpwstr>
      </vt:variant>
      <vt:variant>
        <vt:i4>1179706</vt:i4>
      </vt:variant>
      <vt:variant>
        <vt:i4>110</vt:i4>
      </vt:variant>
      <vt:variant>
        <vt:i4>0</vt:i4>
      </vt:variant>
      <vt:variant>
        <vt:i4>5</vt:i4>
      </vt:variant>
      <vt:variant>
        <vt:lpwstr/>
      </vt:variant>
      <vt:variant>
        <vt:lpwstr>_Toc278546417</vt:lpwstr>
      </vt:variant>
      <vt:variant>
        <vt:i4>1179706</vt:i4>
      </vt:variant>
      <vt:variant>
        <vt:i4>104</vt:i4>
      </vt:variant>
      <vt:variant>
        <vt:i4>0</vt:i4>
      </vt:variant>
      <vt:variant>
        <vt:i4>5</vt:i4>
      </vt:variant>
      <vt:variant>
        <vt:lpwstr/>
      </vt:variant>
      <vt:variant>
        <vt:lpwstr>_Toc278546416</vt:lpwstr>
      </vt:variant>
      <vt:variant>
        <vt:i4>1179706</vt:i4>
      </vt:variant>
      <vt:variant>
        <vt:i4>98</vt:i4>
      </vt:variant>
      <vt:variant>
        <vt:i4>0</vt:i4>
      </vt:variant>
      <vt:variant>
        <vt:i4>5</vt:i4>
      </vt:variant>
      <vt:variant>
        <vt:lpwstr/>
      </vt:variant>
      <vt:variant>
        <vt:lpwstr>_Toc278546415</vt:lpwstr>
      </vt:variant>
      <vt:variant>
        <vt:i4>1179706</vt:i4>
      </vt:variant>
      <vt:variant>
        <vt:i4>92</vt:i4>
      </vt:variant>
      <vt:variant>
        <vt:i4>0</vt:i4>
      </vt:variant>
      <vt:variant>
        <vt:i4>5</vt:i4>
      </vt:variant>
      <vt:variant>
        <vt:lpwstr/>
      </vt:variant>
      <vt:variant>
        <vt:lpwstr>_Toc278546414</vt:lpwstr>
      </vt:variant>
      <vt:variant>
        <vt:i4>1179706</vt:i4>
      </vt:variant>
      <vt:variant>
        <vt:i4>86</vt:i4>
      </vt:variant>
      <vt:variant>
        <vt:i4>0</vt:i4>
      </vt:variant>
      <vt:variant>
        <vt:i4>5</vt:i4>
      </vt:variant>
      <vt:variant>
        <vt:lpwstr/>
      </vt:variant>
      <vt:variant>
        <vt:lpwstr>_Toc278546413</vt:lpwstr>
      </vt:variant>
      <vt:variant>
        <vt:i4>1179706</vt:i4>
      </vt:variant>
      <vt:variant>
        <vt:i4>80</vt:i4>
      </vt:variant>
      <vt:variant>
        <vt:i4>0</vt:i4>
      </vt:variant>
      <vt:variant>
        <vt:i4>5</vt:i4>
      </vt:variant>
      <vt:variant>
        <vt:lpwstr/>
      </vt:variant>
      <vt:variant>
        <vt:lpwstr>_Toc278546412</vt:lpwstr>
      </vt:variant>
      <vt:variant>
        <vt:i4>1179706</vt:i4>
      </vt:variant>
      <vt:variant>
        <vt:i4>74</vt:i4>
      </vt:variant>
      <vt:variant>
        <vt:i4>0</vt:i4>
      </vt:variant>
      <vt:variant>
        <vt:i4>5</vt:i4>
      </vt:variant>
      <vt:variant>
        <vt:lpwstr/>
      </vt:variant>
      <vt:variant>
        <vt:lpwstr>_Toc278546411</vt:lpwstr>
      </vt:variant>
      <vt:variant>
        <vt:i4>1179706</vt:i4>
      </vt:variant>
      <vt:variant>
        <vt:i4>68</vt:i4>
      </vt:variant>
      <vt:variant>
        <vt:i4>0</vt:i4>
      </vt:variant>
      <vt:variant>
        <vt:i4>5</vt:i4>
      </vt:variant>
      <vt:variant>
        <vt:lpwstr/>
      </vt:variant>
      <vt:variant>
        <vt:lpwstr>_Toc278546410</vt:lpwstr>
      </vt:variant>
      <vt:variant>
        <vt:i4>1245242</vt:i4>
      </vt:variant>
      <vt:variant>
        <vt:i4>62</vt:i4>
      </vt:variant>
      <vt:variant>
        <vt:i4>0</vt:i4>
      </vt:variant>
      <vt:variant>
        <vt:i4>5</vt:i4>
      </vt:variant>
      <vt:variant>
        <vt:lpwstr/>
      </vt:variant>
      <vt:variant>
        <vt:lpwstr>_Toc278546409</vt:lpwstr>
      </vt:variant>
      <vt:variant>
        <vt:i4>1245242</vt:i4>
      </vt:variant>
      <vt:variant>
        <vt:i4>56</vt:i4>
      </vt:variant>
      <vt:variant>
        <vt:i4>0</vt:i4>
      </vt:variant>
      <vt:variant>
        <vt:i4>5</vt:i4>
      </vt:variant>
      <vt:variant>
        <vt:lpwstr/>
      </vt:variant>
      <vt:variant>
        <vt:lpwstr>_Toc278546408</vt:lpwstr>
      </vt:variant>
      <vt:variant>
        <vt:i4>1245242</vt:i4>
      </vt:variant>
      <vt:variant>
        <vt:i4>50</vt:i4>
      </vt:variant>
      <vt:variant>
        <vt:i4>0</vt:i4>
      </vt:variant>
      <vt:variant>
        <vt:i4>5</vt:i4>
      </vt:variant>
      <vt:variant>
        <vt:lpwstr/>
      </vt:variant>
      <vt:variant>
        <vt:lpwstr>_Toc278546407</vt:lpwstr>
      </vt:variant>
      <vt:variant>
        <vt:i4>1245242</vt:i4>
      </vt:variant>
      <vt:variant>
        <vt:i4>44</vt:i4>
      </vt:variant>
      <vt:variant>
        <vt:i4>0</vt:i4>
      </vt:variant>
      <vt:variant>
        <vt:i4>5</vt:i4>
      </vt:variant>
      <vt:variant>
        <vt:lpwstr/>
      </vt:variant>
      <vt:variant>
        <vt:lpwstr>_Toc278546406</vt:lpwstr>
      </vt:variant>
      <vt:variant>
        <vt:i4>1245242</vt:i4>
      </vt:variant>
      <vt:variant>
        <vt:i4>38</vt:i4>
      </vt:variant>
      <vt:variant>
        <vt:i4>0</vt:i4>
      </vt:variant>
      <vt:variant>
        <vt:i4>5</vt:i4>
      </vt:variant>
      <vt:variant>
        <vt:lpwstr/>
      </vt:variant>
      <vt:variant>
        <vt:lpwstr>_Toc278546405</vt:lpwstr>
      </vt:variant>
      <vt:variant>
        <vt:i4>1245242</vt:i4>
      </vt:variant>
      <vt:variant>
        <vt:i4>32</vt:i4>
      </vt:variant>
      <vt:variant>
        <vt:i4>0</vt:i4>
      </vt:variant>
      <vt:variant>
        <vt:i4>5</vt:i4>
      </vt:variant>
      <vt:variant>
        <vt:lpwstr/>
      </vt:variant>
      <vt:variant>
        <vt:lpwstr>_Toc278546404</vt:lpwstr>
      </vt:variant>
      <vt:variant>
        <vt:i4>1245242</vt:i4>
      </vt:variant>
      <vt:variant>
        <vt:i4>26</vt:i4>
      </vt:variant>
      <vt:variant>
        <vt:i4>0</vt:i4>
      </vt:variant>
      <vt:variant>
        <vt:i4>5</vt:i4>
      </vt:variant>
      <vt:variant>
        <vt:lpwstr/>
      </vt:variant>
      <vt:variant>
        <vt:lpwstr>_Toc278546403</vt:lpwstr>
      </vt:variant>
      <vt:variant>
        <vt:i4>1245242</vt:i4>
      </vt:variant>
      <vt:variant>
        <vt:i4>20</vt:i4>
      </vt:variant>
      <vt:variant>
        <vt:i4>0</vt:i4>
      </vt:variant>
      <vt:variant>
        <vt:i4>5</vt:i4>
      </vt:variant>
      <vt:variant>
        <vt:lpwstr/>
      </vt:variant>
      <vt:variant>
        <vt:lpwstr>_Toc278546402</vt:lpwstr>
      </vt:variant>
      <vt:variant>
        <vt:i4>1245242</vt:i4>
      </vt:variant>
      <vt:variant>
        <vt:i4>14</vt:i4>
      </vt:variant>
      <vt:variant>
        <vt:i4>0</vt:i4>
      </vt:variant>
      <vt:variant>
        <vt:i4>5</vt:i4>
      </vt:variant>
      <vt:variant>
        <vt:lpwstr/>
      </vt:variant>
      <vt:variant>
        <vt:lpwstr>_Toc278546401</vt:lpwstr>
      </vt:variant>
      <vt:variant>
        <vt:i4>1245242</vt:i4>
      </vt:variant>
      <vt:variant>
        <vt:i4>8</vt:i4>
      </vt:variant>
      <vt:variant>
        <vt:i4>0</vt:i4>
      </vt:variant>
      <vt:variant>
        <vt:i4>5</vt:i4>
      </vt:variant>
      <vt:variant>
        <vt:lpwstr/>
      </vt:variant>
      <vt:variant>
        <vt:lpwstr>_Toc278546400</vt:lpwstr>
      </vt:variant>
      <vt:variant>
        <vt:i4>1703997</vt:i4>
      </vt:variant>
      <vt:variant>
        <vt:i4>2</vt:i4>
      </vt:variant>
      <vt:variant>
        <vt:i4>0</vt:i4>
      </vt:variant>
      <vt:variant>
        <vt:i4>5</vt:i4>
      </vt:variant>
      <vt:variant>
        <vt:lpwstr/>
      </vt:variant>
      <vt:variant>
        <vt:lpwstr>_Toc278546399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Thomas Schmidt</dc:title>
  <dc:creator>Thomas Schmidt</dc:creator>
  <cp:lastModifiedBy>fsnv625</cp:lastModifiedBy>
  <cp:revision>142</cp:revision>
  <cp:lastPrinted>2010-11-26T13:51:00Z</cp:lastPrinted>
  <dcterms:created xsi:type="dcterms:W3CDTF">2016-10-26T09:17:00Z</dcterms:created>
  <dcterms:modified xsi:type="dcterms:W3CDTF">2016-12-06T14:50:00Z</dcterms:modified>
</cp:coreProperties>
</file>